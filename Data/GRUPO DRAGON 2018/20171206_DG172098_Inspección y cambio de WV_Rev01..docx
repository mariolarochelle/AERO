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61CC" w:rsidRDefault="006F61CC" w:rsidP="006F61CC">
      <w:pPr>
        <w:rPr>
          <w:rFonts w:eastAsiaTheme="majorEastAsia" w:cstheme="majorBidi"/>
          <w:b/>
          <w:bCs/>
          <w:lang w:val="en-GB"/>
        </w:rPr>
      </w:pPr>
    </w:p>
    <w:p w:rsidR="009C5095" w:rsidRDefault="009C5095" w:rsidP="006F61CC">
      <w:pPr>
        <w:rPr>
          <w:lang w:val="en-GB"/>
        </w:rPr>
      </w:pPr>
    </w:p>
    <w:p w:rsidR="006F61CC" w:rsidRDefault="006F61CC" w:rsidP="006F61CC">
      <w:pPr>
        <w:rPr>
          <w:sz w:val="48"/>
          <w:szCs w:val="48"/>
          <w:lang w:val="en-US"/>
        </w:rPr>
      </w:pPr>
    </w:p>
    <w:p w:rsidR="00562057" w:rsidRDefault="00562057" w:rsidP="006F61CC">
      <w:pPr>
        <w:rPr>
          <w:rFonts w:cs="Arial"/>
          <w:sz w:val="48"/>
          <w:szCs w:val="48"/>
          <w:lang w:val="en-US"/>
        </w:rPr>
      </w:pPr>
    </w:p>
    <w:p w:rsidR="00562057" w:rsidRPr="00663C31" w:rsidRDefault="00562057" w:rsidP="006F61CC">
      <w:pPr>
        <w:rPr>
          <w:rFonts w:cs="Arial"/>
          <w:sz w:val="48"/>
          <w:szCs w:val="48"/>
          <w:lang w:val="en-US"/>
        </w:rPr>
      </w:pPr>
    </w:p>
    <w:p w:rsidR="006F61CC" w:rsidRPr="00A14F08" w:rsidRDefault="002F0BD4" w:rsidP="00A14F08">
      <w:pPr>
        <w:spacing w:after="0" w:line="240" w:lineRule="auto"/>
        <w:jc w:val="center"/>
        <w:rPr>
          <w:rFonts w:asciiTheme="minorHAnsi" w:hAnsiTheme="minorHAnsi"/>
          <w:color w:val="auto"/>
          <w:sz w:val="40"/>
          <w:szCs w:val="40"/>
          <w:lang w:val="es-MX"/>
        </w:rPr>
      </w:pPr>
      <w:sdt>
        <w:sdtPr>
          <w:rPr>
            <w:rFonts w:asciiTheme="minorHAnsi" w:hAnsiTheme="minorHAnsi"/>
            <w:color w:val="auto"/>
            <w:sz w:val="40"/>
            <w:szCs w:val="40"/>
            <w:lang w:val="es-MX"/>
          </w:rPr>
          <w:alias w:val="Titel"/>
          <w:tag w:val=""/>
          <w:id w:val="1019435159"/>
          <w:placeholder>
            <w:docPart w:val="6842BACCE469452A9B9D445DC4F3EC13"/>
          </w:placeholder>
          <w:dataBinding w:prefixMappings="xmlns:ns0='http://purl.org/dc/elements/1.1/' xmlns:ns1='http://schemas.openxmlformats.org/package/2006/metadata/core-properties' " w:xpath="/ns1:coreProperties[1]/ns0:title[1]" w:storeItemID="{6C3C8BC8-F283-45AE-878A-BAB7291924A1}"/>
          <w:text/>
        </w:sdtPr>
        <w:sdtContent>
          <w:r w:rsidR="00A14F08" w:rsidRPr="00A14F08">
            <w:rPr>
              <w:rFonts w:asciiTheme="minorHAnsi" w:hAnsiTheme="minorHAnsi"/>
              <w:color w:val="auto"/>
              <w:sz w:val="40"/>
              <w:szCs w:val="40"/>
              <w:lang w:val="es-MX"/>
            </w:rPr>
            <w:t>INFORME DE INS</w:t>
          </w:r>
          <w:r w:rsidR="00BD143C">
            <w:rPr>
              <w:rFonts w:asciiTheme="minorHAnsi" w:hAnsiTheme="minorHAnsi"/>
              <w:color w:val="auto"/>
              <w:sz w:val="40"/>
              <w:szCs w:val="40"/>
              <w:lang w:val="es-MX"/>
            </w:rPr>
            <w:t>PEC</w:t>
          </w:r>
          <w:r w:rsidR="00A14F08" w:rsidRPr="00A14F08">
            <w:rPr>
              <w:rFonts w:asciiTheme="minorHAnsi" w:hAnsiTheme="minorHAnsi"/>
              <w:color w:val="auto"/>
              <w:sz w:val="40"/>
              <w:szCs w:val="40"/>
              <w:lang w:val="es-MX"/>
            </w:rPr>
            <w:t>CIÓN</w:t>
          </w:r>
        </w:sdtContent>
      </w:sdt>
    </w:p>
    <w:p w:rsidR="00313CA4" w:rsidRPr="00A14F08" w:rsidRDefault="00BD143C" w:rsidP="00A14F08">
      <w:pPr>
        <w:spacing w:after="0" w:line="240" w:lineRule="auto"/>
        <w:jc w:val="center"/>
        <w:rPr>
          <w:rFonts w:asciiTheme="minorHAnsi" w:hAnsiTheme="minorHAnsi"/>
          <w:color w:val="auto"/>
          <w:sz w:val="40"/>
          <w:szCs w:val="40"/>
          <w:lang w:val="es-MX"/>
        </w:rPr>
      </w:pPr>
      <w:r>
        <w:rPr>
          <w:rFonts w:asciiTheme="minorHAnsi" w:hAnsiTheme="minorHAnsi"/>
          <w:color w:val="auto"/>
          <w:sz w:val="40"/>
          <w:szCs w:val="40"/>
          <w:lang w:val="es-MX"/>
        </w:rPr>
        <w:t>GRUPO DR</w:t>
      </w:r>
      <w:r w:rsidR="00A14F08" w:rsidRPr="00A14F08">
        <w:rPr>
          <w:rFonts w:asciiTheme="minorHAnsi" w:hAnsiTheme="minorHAnsi"/>
          <w:color w:val="auto"/>
          <w:sz w:val="40"/>
          <w:szCs w:val="40"/>
          <w:lang w:val="es-MX"/>
        </w:rPr>
        <w:t>A</w:t>
      </w:r>
      <w:r>
        <w:rPr>
          <w:rFonts w:asciiTheme="minorHAnsi" w:hAnsiTheme="minorHAnsi"/>
          <w:color w:val="auto"/>
          <w:sz w:val="40"/>
          <w:szCs w:val="40"/>
          <w:lang w:val="es-MX"/>
        </w:rPr>
        <w:t>GÓN</w:t>
      </w:r>
    </w:p>
    <w:p w:rsidR="00A14F08" w:rsidRPr="00A14F08" w:rsidRDefault="00BD143C" w:rsidP="00A14F08">
      <w:pPr>
        <w:spacing w:after="0" w:line="240" w:lineRule="auto"/>
        <w:jc w:val="center"/>
        <w:rPr>
          <w:rFonts w:asciiTheme="minorHAnsi" w:hAnsiTheme="minorHAnsi"/>
          <w:color w:val="auto"/>
          <w:sz w:val="40"/>
          <w:szCs w:val="40"/>
          <w:lang w:val="es-MX"/>
        </w:rPr>
      </w:pPr>
      <w:r>
        <w:rPr>
          <w:rFonts w:asciiTheme="minorHAnsi" w:hAnsiTheme="minorHAnsi"/>
          <w:color w:val="auto"/>
          <w:sz w:val="40"/>
          <w:szCs w:val="40"/>
          <w:lang w:val="es-MX"/>
        </w:rPr>
        <w:t>DG172098</w:t>
      </w:r>
    </w:p>
    <w:p w:rsidR="00A14F08" w:rsidRPr="00A14F08" w:rsidRDefault="00A14F08" w:rsidP="00A14F08">
      <w:pPr>
        <w:spacing w:after="0" w:line="240" w:lineRule="auto"/>
        <w:jc w:val="center"/>
        <w:rPr>
          <w:rFonts w:asciiTheme="minorHAnsi" w:hAnsiTheme="minorHAnsi"/>
          <w:color w:val="auto"/>
          <w:sz w:val="40"/>
          <w:szCs w:val="40"/>
          <w:lang w:val="es-MX"/>
        </w:rPr>
      </w:pPr>
    </w:p>
    <w:p w:rsidR="00CA203E" w:rsidRPr="00A14F08" w:rsidRDefault="00BD143C" w:rsidP="00A14F08">
      <w:pPr>
        <w:spacing w:after="0" w:line="240" w:lineRule="auto"/>
        <w:jc w:val="center"/>
        <w:rPr>
          <w:rFonts w:asciiTheme="minorHAnsi" w:hAnsiTheme="minorHAnsi"/>
          <w:color w:val="auto"/>
          <w:sz w:val="40"/>
          <w:szCs w:val="40"/>
          <w:lang w:val="es-MX"/>
        </w:rPr>
      </w:pPr>
      <w:r>
        <w:rPr>
          <w:rFonts w:asciiTheme="minorHAnsi" w:hAnsiTheme="minorHAnsi"/>
          <w:color w:val="auto"/>
          <w:sz w:val="40"/>
          <w:szCs w:val="40"/>
          <w:lang w:val="es-MX"/>
        </w:rPr>
        <w:t>30</w:t>
      </w:r>
      <w:r w:rsidR="00A14F08" w:rsidRPr="00A14F08">
        <w:rPr>
          <w:rFonts w:asciiTheme="minorHAnsi" w:hAnsiTheme="minorHAnsi"/>
          <w:color w:val="auto"/>
          <w:sz w:val="40"/>
          <w:szCs w:val="40"/>
          <w:lang w:val="es-MX"/>
        </w:rPr>
        <w:t xml:space="preserve"> DE NOVIEMBRE DE 2017</w:t>
      </w:r>
    </w:p>
    <w:p w:rsidR="00A14F08" w:rsidRPr="00610EF1" w:rsidRDefault="00A14F08" w:rsidP="00052F76">
      <w:pPr>
        <w:pStyle w:val="Table"/>
        <w:keepNext/>
        <w:keepLines/>
        <w:spacing w:before="480" w:after="240"/>
        <w:rPr>
          <w:color w:val="0080B3"/>
          <w:sz w:val="36"/>
          <w:szCs w:val="36"/>
          <w:lang w:val="es-MX"/>
        </w:rPr>
      </w:pPr>
      <w:bookmarkStart w:id="0" w:name="_Toc435016346"/>
    </w:p>
    <w:p w:rsidR="00A14F08" w:rsidRPr="00610EF1" w:rsidRDefault="00A14F08" w:rsidP="00052F76">
      <w:pPr>
        <w:pStyle w:val="Table"/>
        <w:keepNext/>
        <w:keepLines/>
        <w:spacing w:before="480" w:after="240"/>
        <w:rPr>
          <w:color w:val="0080B3"/>
          <w:sz w:val="36"/>
          <w:szCs w:val="36"/>
          <w:lang w:val="es-MX"/>
        </w:rPr>
      </w:pPr>
    </w:p>
    <w:p w:rsidR="00A14F08" w:rsidRPr="00610EF1" w:rsidRDefault="00A14F08" w:rsidP="00052F76">
      <w:pPr>
        <w:pStyle w:val="Table"/>
        <w:keepNext/>
        <w:keepLines/>
        <w:spacing w:before="480" w:after="240"/>
        <w:rPr>
          <w:color w:val="0080B3"/>
          <w:sz w:val="36"/>
          <w:szCs w:val="36"/>
          <w:lang w:val="es-MX"/>
        </w:rPr>
      </w:pPr>
    </w:p>
    <w:p w:rsidR="00A14F08" w:rsidRPr="00610EF1" w:rsidRDefault="00A14F08" w:rsidP="00052F76">
      <w:pPr>
        <w:pStyle w:val="Table"/>
        <w:keepNext/>
        <w:keepLines/>
        <w:spacing w:before="480" w:after="240"/>
        <w:rPr>
          <w:color w:val="0080B3"/>
          <w:sz w:val="36"/>
          <w:szCs w:val="36"/>
          <w:lang w:val="es-MX"/>
        </w:rPr>
      </w:pPr>
    </w:p>
    <w:p w:rsidR="00C37BFC" w:rsidRPr="007F70E0" w:rsidRDefault="00610EF1" w:rsidP="00052F76">
      <w:pPr>
        <w:pStyle w:val="Table"/>
        <w:keepNext/>
        <w:keepLines/>
        <w:spacing w:before="480" w:after="240"/>
        <w:rPr>
          <w:color w:val="000000" w:themeColor="text1"/>
          <w:sz w:val="36"/>
          <w:szCs w:val="36"/>
          <w:lang w:val="es-MX"/>
        </w:rPr>
      </w:pPr>
      <w:r w:rsidRPr="007F70E0">
        <w:rPr>
          <w:color w:val="000000" w:themeColor="text1"/>
          <w:sz w:val="36"/>
          <w:szCs w:val="36"/>
          <w:lang w:val="es-MX"/>
        </w:rPr>
        <w:t xml:space="preserve">CONTROL DE </w:t>
      </w:r>
      <w:r w:rsidR="001C44EB" w:rsidRPr="007F70E0">
        <w:rPr>
          <w:color w:val="000000" w:themeColor="text1"/>
          <w:sz w:val="36"/>
          <w:szCs w:val="36"/>
          <w:lang w:val="es-MX"/>
        </w:rPr>
        <w:t>REVISION</w:t>
      </w:r>
      <w:r w:rsidRPr="007F70E0">
        <w:rPr>
          <w:color w:val="000000" w:themeColor="text1"/>
          <w:sz w:val="36"/>
          <w:szCs w:val="36"/>
          <w:lang w:val="es-MX"/>
        </w:rPr>
        <w:t>ES</w:t>
      </w:r>
      <w:r w:rsidR="001C44EB" w:rsidRPr="007F70E0">
        <w:rPr>
          <w:color w:val="000000" w:themeColor="text1"/>
          <w:sz w:val="36"/>
          <w:szCs w:val="36"/>
          <w:lang w:val="es-MX"/>
        </w:rPr>
        <w:t xml:space="preserve"> </w:t>
      </w:r>
    </w:p>
    <w:tbl>
      <w:tblPr>
        <w:tblStyle w:val="TableGrid1"/>
        <w:tblW w:w="9072" w:type="dxa"/>
        <w:jc w:val="center"/>
        <w:tblBorders>
          <w:top w:val="none" w:sz="0" w:space="0" w:color="auto"/>
          <w:left w:val="none" w:sz="0" w:space="0" w:color="auto"/>
          <w:right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687"/>
        <w:gridCol w:w="1483"/>
        <w:gridCol w:w="5902"/>
      </w:tblGrid>
      <w:tr w:rsidR="00D4473B" w:rsidRPr="004B5604" w:rsidTr="007F70E0">
        <w:trPr>
          <w:trHeight w:val="20"/>
          <w:jc w:val="center"/>
        </w:trPr>
        <w:tc>
          <w:tcPr>
            <w:tcW w:w="1687" w:type="dxa"/>
            <w:shd w:val="clear" w:color="auto" w:fill="FFC000"/>
          </w:tcPr>
          <w:p w:rsidR="00D4473B" w:rsidRPr="00AD5C8A" w:rsidRDefault="00D4473B" w:rsidP="009B6A80">
            <w:pPr>
              <w:spacing w:line="240" w:lineRule="auto"/>
              <w:rPr>
                <w:b/>
                <w:sz w:val="20"/>
                <w:szCs w:val="20"/>
                <w:lang w:val="en-GB"/>
              </w:rPr>
            </w:pPr>
            <w:proofErr w:type="spellStart"/>
            <w:r w:rsidRPr="00AD5C8A">
              <w:rPr>
                <w:b/>
                <w:sz w:val="20"/>
                <w:szCs w:val="20"/>
                <w:lang w:val="en-GB"/>
              </w:rPr>
              <w:t>Revisi</w:t>
            </w:r>
            <w:r w:rsidR="007F70E0">
              <w:rPr>
                <w:b/>
                <w:sz w:val="20"/>
                <w:szCs w:val="20"/>
                <w:lang w:val="en-GB"/>
              </w:rPr>
              <w:t>ó</w:t>
            </w:r>
            <w:r w:rsidRPr="00AD5C8A">
              <w:rPr>
                <w:b/>
                <w:sz w:val="20"/>
                <w:szCs w:val="20"/>
                <w:lang w:val="en-GB"/>
              </w:rPr>
              <w:t>n</w:t>
            </w:r>
            <w:proofErr w:type="spellEnd"/>
          </w:p>
        </w:tc>
        <w:tc>
          <w:tcPr>
            <w:tcW w:w="1483" w:type="dxa"/>
            <w:shd w:val="clear" w:color="auto" w:fill="FFC000"/>
          </w:tcPr>
          <w:p w:rsidR="00D4473B" w:rsidRPr="00AD5C8A" w:rsidRDefault="007F70E0" w:rsidP="009B6A80">
            <w:pPr>
              <w:spacing w:line="240" w:lineRule="auto"/>
              <w:rPr>
                <w:b/>
                <w:sz w:val="20"/>
                <w:szCs w:val="20"/>
                <w:lang w:val="en-GB"/>
              </w:rPr>
            </w:pPr>
            <w:proofErr w:type="spellStart"/>
            <w:r>
              <w:rPr>
                <w:b/>
                <w:sz w:val="20"/>
                <w:szCs w:val="20"/>
                <w:lang w:val="en-GB"/>
              </w:rPr>
              <w:t>Fecha</w:t>
            </w:r>
            <w:proofErr w:type="spellEnd"/>
          </w:p>
        </w:tc>
        <w:tc>
          <w:tcPr>
            <w:tcW w:w="5902" w:type="dxa"/>
            <w:shd w:val="clear" w:color="auto" w:fill="FFC000"/>
          </w:tcPr>
          <w:p w:rsidR="00D4473B" w:rsidRPr="00AD5C8A" w:rsidRDefault="00D4473B" w:rsidP="009B6A80">
            <w:pPr>
              <w:spacing w:line="240" w:lineRule="auto"/>
              <w:rPr>
                <w:b/>
                <w:sz w:val="20"/>
                <w:szCs w:val="20"/>
                <w:lang w:val="en-GB"/>
              </w:rPr>
            </w:pPr>
            <w:proofErr w:type="spellStart"/>
            <w:r w:rsidRPr="00AD5C8A">
              <w:rPr>
                <w:b/>
                <w:sz w:val="20"/>
                <w:szCs w:val="20"/>
                <w:lang w:val="en-GB"/>
              </w:rPr>
              <w:t>Co</w:t>
            </w:r>
            <w:r w:rsidR="007F70E0">
              <w:rPr>
                <w:b/>
                <w:sz w:val="20"/>
                <w:szCs w:val="20"/>
                <w:lang w:val="en-GB"/>
              </w:rPr>
              <w:t>mentarios</w:t>
            </w:r>
            <w:proofErr w:type="spellEnd"/>
          </w:p>
        </w:tc>
      </w:tr>
      <w:tr w:rsidR="00C37BFC" w:rsidRPr="004B5604" w:rsidTr="007E667E">
        <w:trPr>
          <w:trHeight w:val="20"/>
          <w:jc w:val="center"/>
        </w:trPr>
        <w:tc>
          <w:tcPr>
            <w:tcW w:w="1687" w:type="dxa"/>
          </w:tcPr>
          <w:p w:rsidR="00C37BFC" w:rsidRPr="00D4473B" w:rsidRDefault="00C37BFC" w:rsidP="00B4041B">
            <w:pPr>
              <w:spacing w:line="240" w:lineRule="auto"/>
              <w:rPr>
                <w:sz w:val="20"/>
                <w:szCs w:val="20"/>
                <w:highlight w:val="lightGray"/>
                <w:lang w:val="en-GB"/>
              </w:rPr>
            </w:pPr>
            <w:r w:rsidRPr="008803B4">
              <w:rPr>
                <w:sz w:val="20"/>
                <w:szCs w:val="20"/>
                <w:lang w:val="en-GB"/>
              </w:rPr>
              <w:t>Rev00</w:t>
            </w:r>
          </w:p>
        </w:tc>
        <w:tc>
          <w:tcPr>
            <w:tcW w:w="1483" w:type="dxa"/>
          </w:tcPr>
          <w:p w:rsidR="00C37BFC" w:rsidRPr="00114A78" w:rsidRDefault="002C1EC0" w:rsidP="00B4041B">
            <w:pPr>
              <w:spacing w:line="240" w:lineRule="auto"/>
              <w:rPr>
                <w:sz w:val="20"/>
                <w:szCs w:val="20"/>
                <w:lang w:val="en-GB"/>
              </w:rPr>
            </w:pPr>
            <w:r>
              <w:rPr>
                <w:sz w:val="20"/>
                <w:szCs w:val="20"/>
                <w:lang w:val="en-GB"/>
              </w:rPr>
              <w:t>2017</w:t>
            </w:r>
            <w:r w:rsidR="00C37BFC" w:rsidRPr="00114A78">
              <w:rPr>
                <w:sz w:val="20"/>
                <w:szCs w:val="20"/>
                <w:lang w:val="en-GB"/>
              </w:rPr>
              <w:t>/</w:t>
            </w:r>
            <w:r w:rsidR="006D41B9">
              <w:rPr>
                <w:sz w:val="20"/>
                <w:szCs w:val="20"/>
                <w:lang w:val="en-GB"/>
              </w:rPr>
              <w:t>12</w:t>
            </w:r>
            <w:r w:rsidR="00C37BFC" w:rsidRPr="00114A78">
              <w:rPr>
                <w:sz w:val="20"/>
                <w:szCs w:val="20"/>
                <w:lang w:val="en-GB"/>
              </w:rPr>
              <w:t>/</w:t>
            </w:r>
            <w:r w:rsidR="006D41B9">
              <w:rPr>
                <w:sz w:val="20"/>
                <w:szCs w:val="20"/>
                <w:lang w:val="en-GB"/>
              </w:rPr>
              <w:t>06</w:t>
            </w:r>
          </w:p>
        </w:tc>
        <w:tc>
          <w:tcPr>
            <w:tcW w:w="5902" w:type="dxa"/>
          </w:tcPr>
          <w:p w:rsidR="00C37BFC" w:rsidRPr="00114A78" w:rsidRDefault="00ED0F9F" w:rsidP="00B4041B">
            <w:pPr>
              <w:spacing w:line="240" w:lineRule="auto"/>
              <w:rPr>
                <w:sz w:val="20"/>
                <w:szCs w:val="20"/>
                <w:lang w:val="en-GB"/>
              </w:rPr>
            </w:pPr>
            <w:proofErr w:type="spellStart"/>
            <w:r>
              <w:rPr>
                <w:sz w:val="20"/>
                <w:szCs w:val="20"/>
                <w:lang w:val="en-GB"/>
              </w:rPr>
              <w:t>Documento</w:t>
            </w:r>
            <w:proofErr w:type="spellEnd"/>
            <w:r>
              <w:rPr>
                <w:sz w:val="20"/>
                <w:szCs w:val="20"/>
                <w:lang w:val="en-GB"/>
              </w:rPr>
              <w:t xml:space="preserve"> original</w:t>
            </w:r>
          </w:p>
        </w:tc>
      </w:tr>
      <w:tr w:rsidR="00C37BFC" w:rsidRPr="004B5604" w:rsidTr="004B5604">
        <w:trPr>
          <w:trHeight w:val="28"/>
          <w:jc w:val="center"/>
        </w:trPr>
        <w:tc>
          <w:tcPr>
            <w:tcW w:w="1687" w:type="dxa"/>
          </w:tcPr>
          <w:p w:rsidR="00C37BFC" w:rsidRPr="008803B4" w:rsidRDefault="007F70E0" w:rsidP="007E667E">
            <w:pPr>
              <w:spacing w:line="240" w:lineRule="auto"/>
              <w:rPr>
                <w:sz w:val="20"/>
                <w:szCs w:val="20"/>
                <w:lang w:val="en-GB"/>
              </w:rPr>
            </w:pPr>
            <w:r>
              <w:rPr>
                <w:sz w:val="20"/>
                <w:szCs w:val="20"/>
                <w:lang w:val="en-GB"/>
              </w:rPr>
              <w:t>Rev01</w:t>
            </w:r>
          </w:p>
        </w:tc>
        <w:tc>
          <w:tcPr>
            <w:tcW w:w="1483" w:type="dxa"/>
          </w:tcPr>
          <w:p w:rsidR="00C37BFC" w:rsidRPr="008803B4" w:rsidRDefault="007F70E0" w:rsidP="00C37BFC">
            <w:pPr>
              <w:spacing w:line="240" w:lineRule="auto"/>
              <w:rPr>
                <w:sz w:val="20"/>
                <w:szCs w:val="20"/>
                <w:lang w:val="en-GB"/>
              </w:rPr>
            </w:pPr>
            <w:r>
              <w:rPr>
                <w:sz w:val="20"/>
                <w:szCs w:val="20"/>
                <w:lang w:val="en-GB"/>
              </w:rPr>
              <w:t>2017/12/19</w:t>
            </w:r>
          </w:p>
        </w:tc>
        <w:tc>
          <w:tcPr>
            <w:tcW w:w="5902" w:type="dxa"/>
          </w:tcPr>
          <w:p w:rsidR="00C37BFC" w:rsidRPr="007F70E0" w:rsidRDefault="007F70E0" w:rsidP="007E667E">
            <w:pPr>
              <w:spacing w:line="240" w:lineRule="auto"/>
              <w:rPr>
                <w:sz w:val="20"/>
                <w:szCs w:val="20"/>
                <w:lang w:val="es-MX"/>
              </w:rPr>
            </w:pPr>
            <w:r w:rsidRPr="007F70E0">
              <w:rPr>
                <w:sz w:val="20"/>
                <w:szCs w:val="20"/>
                <w:lang w:val="es-MX"/>
              </w:rPr>
              <w:t>Complemento de reporte derivado d</w:t>
            </w:r>
            <w:r>
              <w:rPr>
                <w:sz w:val="20"/>
                <w:szCs w:val="20"/>
                <w:lang w:val="es-MX"/>
              </w:rPr>
              <w:t>e observaciones durante la visita de inspección.</w:t>
            </w:r>
          </w:p>
        </w:tc>
      </w:tr>
    </w:tbl>
    <w:p w:rsidR="00C37BFC" w:rsidRPr="007F70E0" w:rsidRDefault="00C37BFC" w:rsidP="00CE3660">
      <w:pPr>
        <w:rPr>
          <w:sz w:val="20"/>
          <w:lang w:val="es-MX"/>
        </w:rPr>
        <w:sectPr w:rsidR="00C37BFC" w:rsidRPr="007F70E0" w:rsidSect="00AC759C">
          <w:headerReference w:type="default" r:id="rId9"/>
          <w:footerReference w:type="default" r:id="rId10"/>
          <w:footerReference w:type="first" r:id="rId11"/>
          <w:pgSz w:w="11906" w:h="16838" w:code="9"/>
          <w:pgMar w:top="1134" w:right="1418" w:bottom="1559" w:left="1418" w:header="709" w:footer="284" w:gutter="0"/>
          <w:pgNumType w:start="0"/>
          <w:cols w:space="708"/>
          <w:docGrid w:linePitch="360"/>
        </w:sectPr>
      </w:pPr>
      <w:bookmarkStart w:id="1" w:name="_GoBack"/>
      <w:bookmarkEnd w:id="1"/>
    </w:p>
    <w:sdt>
      <w:sdtPr>
        <w:rPr>
          <w:rFonts w:eastAsiaTheme="minorHAnsi" w:cstheme="minorBidi"/>
          <w:b/>
          <w:bCs/>
          <w:caps/>
          <w:sz w:val="24"/>
          <w:highlight w:val="yellow"/>
          <w:lang w:val="de-DE"/>
        </w:rPr>
        <w:id w:val="671228298"/>
        <w:docPartObj>
          <w:docPartGallery w:val="Table of Contents"/>
          <w:docPartUnique/>
        </w:docPartObj>
      </w:sdtPr>
      <w:sdtEndPr>
        <w:rPr>
          <w:b w:val="0"/>
          <w:bCs w:val="0"/>
          <w:caps w:val="0"/>
        </w:rPr>
      </w:sdtEndPr>
      <w:sdtContent>
        <w:bookmarkEnd w:id="0" w:displacedByCustomXml="prev"/>
        <w:p w:rsidR="000B6213" w:rsidRPr="00610EF1" w:rsidRDefault="00A14F08" w:rsidP="00052F76">
          <w:pPr>
            <w:pStyle w:val="Table"/>
            <w:keepNext/>
            <w:keepLines/>
            <w:pageBreakBefore/>
            <w:spacing w:before="480" w:after="240"/>
            <w:rPr>
              <w:color w:val="DDA643"/>
              <w:sz w:val="36"/>
              <w:szCs w:val="36"/>
            </w:rPr>
          </w:pPr>
          <w:r w:rsidRPr="00610EF1">
            <w:rPr>
              <w:color w:val="DDA643"/>
              <w:sz w:val="36"/>
              <w:szCs w:val="36"/>
            </w:rPr>
            <w:t>ÍNDICE</w:t>
          </w:r>
        </w:p>
        <w:p w:rsidR="00610EF1" w:rsidRDefault="000B6213">
          <w:pPr>
            <w:pStyle w:val="TDC1"/>
            <w:tabs>
              <w:tab w:val="left" w:pos="480"/>
              <w:tab w:val="right" w:pos="9060"/>
            </w:tabs>
            <w:rPr>
              <w:rFonts w:asciiTheme="minorHAnsi" w:eastAsiaTheme="minorEastAsia" w:hAnsiTheme="minorHAnsi"/>
              <w:noProof/>
              <w:color w:val="auto"/>
              <w:sz w:val="22"/>
              <w:lang w:val="es-MX" w:eastAsia="es-MX"/>
            </w:rPr>
          </w:pPr>
          <w:r w:rsidRPr="00283AB3">
            <w:rPr>
              <w:highlight w:val="yellow"/>
            </w:rPr>
            <w:fldChar w:fldCharType="begin"/>
          </w:r>
          <w:r w:rsidRPr="004C6DA4">
            <w:rPr>
              <w:highlight w:val="yellow"/>
              <w:lang w:val="en-US"/>
            </w:rPr>
            <w:instrText xml:space="preserve"> TOC \o "1-3" \h \z \u </w:instrText>
          </w:r>
          <w:r w:rsidRPr="00283AB3">
            <w:rPr>
              <w:highlight w:val="yellow"/>
            </w:rPr>
            <w:fldChar w:fldCharType="separate"/>
          </w:r>
          <w:hyperlink w:anchor="_Toc500294111" w:history="1">
            <w:r w:rsidR="00610EF1" w:rsidRPr="00504090">
              <w:rPr>
                <w:rStyle w:val="Hipervnculo"/>
                <w:noProof/>
                <w:lang w:val="en-US"/>
              </w:rPr>
              <w:t>1.</w:t>
            </w:r>
            <w:r w:rsidR="00610EF1">
              <w:rPr>
                <w:rFonts w:asciiTheme="minorHAnsi" w:eastAsiaTheme="minorEastAsia" w:hAnsiTheme="minorHAnsi"/>
                <w:noProof/>
                <w:color w:val="auto"/>
                <w:sz w:val="22"/>
                <w:lang w:val="es-MX" w:eastAsia="es-MX"/>
              </w:rPr>
              <w:tab/>
            </w:r>
            <w:r w:rsidR="00610EF1" w:rsidRPr="00504090">
              <w:rPr>
                <w:rStyle w:val="Hipervnculo"/>
                <w:noProof/>
                <w:lang w:val="en-US"/>
              </w:rPr>
              <w:t>INFORMACIÓN GENERAL</w:t>
            </w:r>
            <w:r w:rsidR="00610EF1">
              <w:rPr>
                <w:noProof/>
                <w:webHidden/>
              </w:rPr>
              <w:tab/>
            </w:r>
            <w:r w:rsidR="00610EF1">
              <w:rPr>
                <w:noProof/>
                <w:webHidden/>
              </w:rPr>
              <w:fldChar w:fldCharType="begin"/>
            </w:r>
            <w:r w:rsidR="00610EF1">
              <w:rPr>
                <w:noProof/>
                <w:webHidden/>
              </w:rPr>
              <w:instrText xml:space="preserve"> PAGEREF _Toc500294111 \h </w:instrText>
            </w:r>
            <w:r w:rsidR="00610EF1">
              <w:rPr>
                <w:noProof/>
                <w:webHidden/>
              </w:rPr>
            </w:r>
            <w:r w:rsidR="00610EF1">
              <w:rPr>
                <w:noProof/>
                <w:webHidden/>
              </w:rPr>
              <w:fldChar w:fldCharType="separate"/>
            </w:r>
            <w:r w:rsidR="00F526BB">
              <w:rPr>
                <w:noProof/>
                <w:webHidden/>
              </w:rPr>
              <w:t>2</w:t>
            </w:r>
            <w:r w:rsidR="00610EF1">
              <w:rPr>
                <w:noProof/>
                <w:webHidden/>
              </w:rPr>
              <w:fldChar w:fldCharType="end"/>
            </w:r>
          </w:hyperlink>
        </w:p>
        <w:p w:rsidR="00610EF1" w:rsidRDefault="002F0BD4">
          <w:pPr>
            <w:pStyle w:val="TDC1"/>
            <w:tabs>
              <w:tab w:val="left" w:pos="480"/>
              <w:tab w:val="right" w:pos="9060"/>
            </w:tabs>
            <w:rPr>
              <w:rFonts w:asciiTheme="minorHAnsi" w:eastAsiaTheme="minorEastAsia" w:hAnsiTheme="minorHAnsi"/>
              <w:noProof/>
              <w:color w:val="auto"/>
              <w:sz w:val="22"/>
              <w:lang w:val="es-MX" w:eastAsia="es-MX"/>
            </w:rPr>
          </w:pPr>
          <w:hyperlink w:anchor="_Toc500294112" w:history="1">
            <w:r w:rsidR="00610EF1" w:rsidRPr="00504090">
              <w:rPr>
                <w:rStyle w:val="Hipervnculo"/>
                <w:noProof/>
                <w:lang w:val="en-US"/>
              </w:rPr>
              <w:t>2.</w:t>
            </w:r>
            <w:r w:rsidR="00610EF1">
              <w:rPr>
                <w:rFonts w:asciiTheme="minorHAnsi" w:eastAsiaTheme="minorEastAsia" w:hAnsiTheme="minorHAnsi"/>
                <w:noProof/>
                <w:color w:val="auto"/>
                <w:sz w:val="22"/>
                <w:lang w:val="es-MX" w:eastAsia="es-MX"/>
              </w:rPr>
              <w:tab/>
            </w:r>
            <w:r w:rsidR="00610EF1" w:rsidRPr="00504090">
              <w:rPr>
                <w:rStyle w:val="Hipervnculo"/>
                <w:noProof/>
                <w:lang w:val="en-US"/>
              </w:rPr>
              <w:t>DIBUJO TÉCNICO</w:t>
            </w:r>
            <w:r w:rsidR="00610EF1">
              <w:rPr>
                <w:noProof/>
                <w:webHidden/>
              </w:rPr>
              <w:tab/>
            </w:r>
            <w:r w:rsidR="00610EF1">
              <w:rPr>
                <w:noProof/>
                <w:webHidden/>
              </w:rPr>
              <w:fldChar w:fldCharType="begin"/>
            </w:r>
            <w:r w:rsidR="00610EF1">
              <w:rPr>
                <w:noProof/>
                <w:webHidden/>
              </w:rPr>
              <w:instrText xml:space="preserve"> PAGEREF _Toc500294112 \h </w:instrText>
            </w:r>
            <w:r w:rsidR="00610EF1">
              <w:rPr>
                <w:noProof/>
                <w:webHidden/>
              </w:rPr>
            </w:r>
            <w:r w:rsidR="00610EF1">
              <w:rPr>
                <w:noProof/>
                <w:webHidden/>
              </w:rPr>
              <w:fldChar w:fldCharType="separate"/>
            </w:r>
            <w:r w:rsidR="00F526BB">
              <w:rPr>
                <w:noProof/>
                <w:webHidden/>
              </w:rPr>
              <w:t>3</w:t>
            </w:r>
            <w:r w:rsidR="00610EF1">
              <w:rPr>
                <w:noProof/>
                <w:webHidden/>
              </w:rPr>
              <w:fldChar w:fldCharType="end"/>
            </w:r>
          </w:hyperlink>
        </w:p>
        <w:p w:rsidR="00610EF1" w:rsidRDefault="002F0BD4">
          <w:pPr>
            <w:pStyle w:val="TDC1"/>
            <w:tabs>
              <w:tab w:val="left" w:pos="480"/>
              <w:tab w:val="right" w:pos="9060"/>
            </w:tabs>
            <w:rPr>
              <w:rFonts w:asciiTheme="minorHAnsi" w:eastAsiaTheme="minorEastAsia" w:hAnsiTheme="minorHAnsi"/>
              <w:noProof/>
              <w:color w:val="auto"/>
              <w:sz w:val="22"/>
              <w:lang w:val="es-MX" w:eastAsia="es-MX"/>
            </w:rPr>
          </w:pPr>
          <w:hyperlink w:anchor="_Toc500294113" w:history="1">
            <w:r w:rsidR="00610EF1" w:rsidRPr="00504090">
              <w:rPr>
                <w:rStyle w:val="Hipervnculo"/>
                <w:noProof/>
                <w:lang w:val="en-US"/>
              </w:rPr>
              <w:t>3.</w:t>
            </w:r>
            <w:r w:rsidR="00610EF1">
              <w:rPr>
                <w:rFonts w:asciiTheme="minorHAnsi" w:eastAsiaTheme="minorEastAsia" w:hAnsiTheme="minorHAnsi"/>
                <w:noProof/>
                <w:color w:val="auto"/>
                <w:sz w:val="22"/>
                <w:lang w:val="es-MX" w:eastAsia="es-MX"/>
              </w:rPr>
              <w:tab/>
            </w:r>
            <w:r w:rsidR="00610EF1" w:rsidRPr="00504090">
              <w:rPr>
                <w:rStyle w:val="Hipervnculo"/>
                <w:noProof/>
                <w:lang w:val="en-US"/>
              </w:rPr>
              <w:t>CONFIGURACIÓN DE SENSORES</w:t>
            </w:r>
            <w:r w:rsidR="00610EF1">
              <w:rPr>
                <w:noProof/>
                <w:webHidden/>
              </w:rPr>
              <w:tab/>
            </w:r>
            <w:r w:rsidR="00610EF1">
              <w:rPr>
                <w:noProof/>
                <w:webHidden/>
              </w:rPr>
              <w:fldChar w:fldCharType="begin"/>
            </w:r>
            <w:r w:rsidR="00610EF1">
              <w:rPr>
                <w:noProof/>
                <w:webHidden/>
              </w:rPr>
              <w:instrText xml:space="preserve"> PAGEREF _Toc500294113 \h </w:instrText>
            </w:r>
            <w:r w:rsidR="00610EF1">
              <w:rPr>
                <w:noProof/>
                <w:webHidden/>
              </w:rPr>
            </w:r>
            <w:r w:rsidR="00610EF1">
              <w:rPr>
                <w:noProof/>
                <w:webHidden/>
              </w:rPr>
              <w:fldChar w:fldCharType="separate"/>
            </w:r>
            <w:r w:rsidR="00F526BB">
              <w:rPr>
                <w:noProof/>
                <w:webHidden/>
              </w:rPr>
              <w:t>4</w:t>
            </w:r>
            <w:r w:rsidR="00610EF1">
              <w:rPr>
                <w:noProof/>
                <w:webHidden/>
              </w:rPr>
              <w:fldChar w:fldCharType="end"/>
            </w:r>
          </w:hyperlink>
        </w:p>
        <w:p w:rsidR="00610EF1" w:rsidRDefault="002F0BD4">
          <w:pPr>
            <w:pStyle w:val="TDC2"/>
            <w:tabs>
              <w:tab w:val="left" w:pos="880"/>
              <w:tab w:val="right" w:pos="9060"/>
            </w:tabs>
            <w:rPr>
              <w:rFonts w:asciiTheme="minorHAnsi" w:eastAsiaTheme="minorEastAsia" w:hAnsiTheme="minorHAnsi"/>
              <w:noProof/>
              <w:color w:val="auto"/>
              <w:sz w:val="22"/>
              <w:lang w:val="es-MX" w:eastAsia="es-MX"/>
            </w:rPr>
          </w:pPr>
          <w:hyperlink w:anchor="_Toc500294114" w:history="1">
            <w:r w:rsidR="00610EF1" w:rsidRPr="00504090">
              <w:rPr>
                <w:rStyle w:val="Hipervnculo"/>
                <w:noProof/>
              </w:rPr>
              <w:t>3.1</w:t>
            </w:r>
            <w:r w:rsidR="00610EF1">
              <w:rPr>
                <w:rFonts w:asciiTheme="minorHAnsi" w:eastAsiaTheme="minorEastAsia" w:hAnsiTheme="minorHAnsi"/>
                <w:noProof/>
                <w:color w:val="auto"/>
                <w:sz w:val="22"/>
                <w:lang w:val="es-MX" w:eastAsia="es-MX"/>
              </w:rPr>
              <w:tab/>
            </w:r>
            <w:r w:rsidR="00610EF1" w:rsidRPr="00504090">
              <w:rPr>
                <w:rStyle w:val="Hipervnculo"/>
                <w:noProof/>
              </w:rPr>
              <w:t>Tipo de sensores</w:t>
            </w:r>
            <w:r w:rsidR="00610EF1">
              <w:rPr>
                <w:noProof/>
                <w:webHidden/>
              </w:rPr>
              <w:tab/>
            </w:r>
            <w:r w:rsidR="00610EF1">
              <w:rPr>
                <w:noProof/>
                <w:webHidden/>
              </w:rPr>
              <w:fldChar w:fldCharType="begin"/>
            </w:r>
            <w:r w:rsidR="00610EF1">
              <w:rPr>
                <w:noProof/>
                <w:webHidden/>
              </w:rPr>
              <w:instrText xml:space="preserve"> PAGEREF _Toc500294114 \h </w:instrText>
            </w:r>
            <w:r w:rsidR="00610EF1">
              <w:rPr>
                <w:noProof/>
                <w:webHidden/>
              </w:rPr>
            </w:r>
            <w:r w:rsidR="00610EF1">
              <w:rPr>
                <w:noProof/>
                <w:webHidden/>
              </w:rPr>
              <w:fldChar w:fldCharType="separate"/>
            </w:r>
            <w:r w:rsidR="00F526BB">
              <w:rPr>
                <w:noProof/>
                <w:webHidden/>
              </w:rPr>
              <w:t>4</w:t>
            </w:r>
            <w:r w:rsidR="00610EF1">
              <w:rPr>
                <w:noProof/>
                <w:webHidden/>
              </w:rPr>
              <w:fldChar w:fldCharType="end"/>
            </w:r>
          </w:hyperlink>
        </w:p>
        <w:p w:rsidR="00610EF1" w:rsidRDefault="002F0BD4">
          <w:pPr>
            <w:pStyle w:val="TDC2"/>
            <w:tabs>
              <w:tab w:val="left" w:pos="880"/>
              <w:tab w:val="right" w:pos="9060"/>
            </w:tabs>
            <w:rPr>
              <w:rFonts w:asciiTheme="minorHAnsi" w:eastAsiaTheme="minorEastAsia" w:hAnsiTheme="minorHAnsi"/>
              <w:noProof/>
              <w:color w:val="auto"/>
              <w:sz w:val="22"/>
              <w:lang w:val="es-MX" w:eastAsia="es-MX"/>
            </w:rPr>
          </w:pPr>
          <w:hyperlink w:anchor="_Toc500294115" w:history="1">
            <w:r w:rsidR="00610EF1" w:rsidRPr="00504090">
              <w:rPr>
                <w:rStyle w:val="Hipervnculo"/>
                <w:noProof/>
              </w:rPr>
              <w:t>3.2</w:t>
            </w:r>
            <w:r w:rsidR="00610EF1">
              <w:rPr>
                <w:rFonts w:asciiTheme="minorHAnsi" w:eastAsiaTheme="minorEastAsia" w:hAnsiTheme="minorHAnsi"/>
                <w:noProof/>
                <w:color w:val="auto"/>
                <w:sz w:val="22"/>
                <w:lang w:val="es-MX" w:eastAsia="es-MX"/>
              </w:rPr>
              <w:tab/>
            </w:r>
            <w:r w:rsidR="00610EF1" w:rsidRPr="00504090">
              <w:rPr>
                <w:rStyle w:val="Hipervnculo"/>
                <w:noProof/>
              </w:rPr>
              <w:t>Características de Sensores</w:t>
            </w:r>
            <w:r w:rsidR="00610EF1">
              <w:rPr>
                <w:noProof/>
                <w:webHidden/>
              </w:rPr>
              <w:tab/>
            </w:r>
            <w:r w:rsidR="00610EF1">
              <w:rPr>
                <w:noProof/>
                <w:webHidden/>
              </w:rPr>
              <w:fldChar w:fldCharType="begin"/>
            </w:r>
            <w:r w:rsidR="00610EF1">
              <w:rPr>
                <w:noProof/>
                <w:webHidden/>
              </w:rPr>
              <w:instrText xml:space="preserve"> PAGEREF _Toc500294115 \h </w:instrText>
            </w:r>
            <w:r w:rsidR="00610EF1">
              <w:rPr>
                <w:noProof/>
                <w:webHidden/>
              </w:rPr>
            </w:r>
            <w:r w:rsidR="00610EF1">
              <w:rPr>
                <w:noProof/>
                <w:webHidden/>
              </w:rPr>
              <w:fldChar w:fldCharType="separate"/>
            </w:r>
            <w:r w:rsidR="00F526BB">
              <w:rPr>
                <w:noProof/>
                <w:webHidden/>
              </w:rPr>
              <w:t>5</w:t>
            </w:r>
            <w:r w:rsidR="00610EF1">
              <w:rPr>
                <w:noProof/>
                <w:webHidden/>
              </w:rPr>
              <w:fldChar w:fldCharType="end"/>
            </w:r>
          </w:hyperlink>
        </w:p>
        <w:p w:rsidR="00610EF1" w:rsidRDefault="002F0BD4">
          <w:pPr>
            <w:pStyle w:val="TDC1"/>
            <w:tabs>
              <w:tab w:val="left" w:pos="480"/>
              <w:tab w:val="right" w:pos="9060"/>
            </w:tabs>
            <w:rPr>
              <w:rFonts w:asciiTheme="minorHAnsi" w:eastAsiaTheme="minorEastAsia" w:hAnsiTheme="minorHAnsi"/>
              <w:noProof/>
              <w:color w:val="auto"/>
              <w:sz w:val="22"/>
              <w:lang w:val="es-MX" w:eastAsia="es-MX"/>
            </w:rPr>
          </w:pPr>
          <w:hyperlink w:anchor="_Toc500294116" w:history="1">
            <w:r w:rsidR="00610EF1" w:rsidRPr="00504090">
              <w:rPr>
                <w:rStyle w:val="Hipervnculo"/>
                <w:noProof/>
                <w:lang w:val="en-US"/>
              </w:rPr>
              <w:t>4.</w:t>
            </w:r>
            <w:r w:rsidR="00610EF1">
              <w:rPr>
                <w:rFonts w:asciiTheme="minorHAnsi" w:eastAsiaTheme="minorEastAsia" w:hAnsiTheme="minorHAnsi"/>
                <w:noProof/>
                <w:color w:val="auto"/>
                <w:sz w:val="22"/>
                <w:lang w:val="es-MX" w:eastAsia="es-MX"/>
              </w:rPr>
              <w:tab/>
            </w:r>
            <w:r w:rsidR="00610EF1" w:rsidRPr="00504090">
              <w:rPr>
                <w:rStyle w:val="Hipervnculo"/>
                <w:noProof/>
                <w:lang w:val="en-US"/>
              </w:rPr>
              <w:t>GALERIA FOTOGRÁFICA</w:t>
            </w:r>
            <w:r w:rsidR="00610EF1">
              <w:rPr>
                <w:noProof/>
                <w:webHidden/>
              </w:rPr>
              <w:tab/>
            </w:r>
            <w:r w:rsidR="00610EF1">
              <w:rPr>
                <w:noProof/>
                <w:webHidden/>
              </w:rPr>
              <w:fldChar w:fldCharType="begin"/>
            </w:r>
            <w:r w:rsidR="00610EF1">
              <w:rPr>
                <w:noProof/>
                <w:webHidden/>
              </w:rPr>
              <w:instrText xml:space="preserve"> PAGEREF _Toc500294116 \h </w:instrText>
            </w:r>
            <w:r w:rsidR="00610EF1">
              <w:rPr>
                <w:noProof/>
                <w:webHidden/>
              </w:rPr>
            </w:r>
            <w:r w:rsidR="00610EF1">
              <w:rPr>
                <w:noProof/>
                <w:webHidden/>
              </w:rPr>
              <w:fldChar w:fldCharType="separate"/>
            </w:r>
            <w:r w:rsidR="00F526BB">
              <w:rPr>
                <w:noProof/>
                <w:webHidden/>
              </w:rPr>
              <w:t>6</w:t>
            </w:r>
            <w:r w:rsidR="00610EF1">
              <w:rPr>
                <w:noProof/>
                <w:webHidden/>
              </w:rPr>
              <w:fldChar w:fldCharType="end"/>
            </w:r>
          </w:hyperlink>
        </w:p>
        <w:p w:rsidR="00610EF1" w:rsidRDefault="002F0BD4">
          <w:pPr>
            <w:pStyle w:val="TDC1"/>
            <w:tabs>
              <w:tab w:val="left" w:pos="480"/>
              <w:tab w:val="right" w:pos="9060"/>
            </w:tabs>
            <w:rPr>
              <w:rFonts w:asciiTheme="minorHAnsi" w:eastAsiaTheme="minorEastAsia" w:hAnsiTheme="minorHAnsi"/>
              <w:noProof/>
              <w:color w:val="auto"/>
              <w:sz w:val="22"/>
              <w:lang w:val="es-MX" w:eastAsia="es-MX"/>
            </w:rPr>
          </w:pPr>
          <w:hyperlink w:anchor="_Toc500294117" w:history="1">
            <w:r w:rsidR="00610EF1" w:rsidRPr="00504090">
              <w:rPr>
                <w:rStyle w:val="Hipervnculo"/>
                <w:noProof/>
                <w:lang w:val="en-US"/>
              </w:rPr>
              <w:t>5.</w:t>
            </w:r>
            <w:r w:rsidR="00610EF1">
              <w:rPr>
                <w:rFonts w:asciiTheme="minorHAnsi" w:eastAsiaTheme="minorEastAsia" w:hAnsiTheme="minorHAnsi"/>
                <w:noProof/>
                <w:color w:val="auto"/>
                <w:sz w:val="22"/>
                <w:lang w:val="es-MX" w:eastAsia="es-MX"/>
              </w:rPr>
              <w:tab/>
            </w:r>
            <w:r w:rsidR="00610EF1" w:rsidRPr="00504090">
              <w:rPr>
                <w:rStyle w:val="Hipervnculo"/>
                <w:noProof/>
                <w:lang w:val="en-US"/>
              </w:rPr>
              <w:t>RECOMENDACIONES</w:t>
            </w:r>
            <w:r w:rsidR="00610EF1">
              <w:rPr>
                <w:noProof/>
                <w:webHidden/>
              </w:rPr>
              <w:tab/>
            </w:r>
            <w:r w:rsidR="00610EF1">
              <w:rPr>
                <w:noProof/>
                <w:webHidden/>
              </w:rPr>
              <w:fldChar w:fldCharType="begin"/>
            </w:r>
            <w:r w:rsidR="00610EF1">
              <w:rPr>
                <w:noProof/>
                <w:webHidden/>
              </w:rPr>
              <w:instrText xml:space="preserve"> PAGEREF _Toc500294117 \h </w:instrText>
            </w:r>
            <w:r w:rsidR="00610EF1">
              <w:rPr>
                <w:noProof/>
                <w:webHidden/>
              </w:rPr>
            </w:r>
            <w:r w:rsidR="00610EF1">
              <w:rPr>
                <w:noProof/>
                <w:webHidden/>
              </w:rPr>
              <w:fldChar w:fldCharType="separate"/>
            </w:r>
            <w:r w:rsidR="00F526BB">
              <w:rPr>
                <w:noProof/>
                <w:webHidden/>
              </w:rPr>
              <w:t>42</w:t>
            </w:r>
            <w:r w:rsidR="00610EF1">
              <w:rPr>
                <w:noProof/>
                <w:webHidden/>
              </w:rPr>
              <w:fldChar w:fldCharType="end"/>
            </w:r>
          </w:hyperlink>
        </w:p>
        <w:p w:rsidR="00610EF1" w:rsidRDefault="002F0BD4">
          <w:pPr>
            <w:pStyle w:val="TDC1"/>
            <w:tabs>
              <w:tab w:val="left" w:pos="480"/>
              <w:tab w:val="right" w:pos="9060"/>
            </w:tabs>
            <w:rPr>
              <w:rFonts w:asciiTheme="minorHAnsi" w:eastAsiaTheme="minorEastAsia" w:hAnsiTheme="minorHAnsi"/>
              <w:noProof/>
              <w:color w:val="auto"/>
              <w:sz w:val="22"/>
              <w:lang w:val="es-MX" w:eastAsia="es-MX"/>
            </w:rPr>
          </w:pPr>
          <w:hyperlink w:anchor="_Toc500294118" w:history="1">
            <w:r w:rsidR="00610EF1" w:rsidRPr="00504090">
              <w:rPr>
                <w:rStyle w:val="Hipervnculo"/>
                <w:noProof/>
                <w:lang w:val="en-US"/>
              </w:rPr>
              <w:t>6.</w:t>
            </w:r>
            <w:r w:rsidR="00610EF1">
              <w:rPr>
                <w:rFonts w:asciiTheme="minorHAnsi" w:eastAsiaTheme="minorEastAsia" w:hAnsiTheme="minorHAnsi"/>
                <w:noProof/>
                <w:color w:val="auto"/>
                <w:sz w:val="22"/>
                <w:lang w:val="es-MX" w:eastAsia="es-MX"/>
              </w:rPr>
              <w:tab/>
            </w:r>
            <w:r w:rsidR="00610EF1" w:rsidRPr="00504090">
              <w:rPr>
                <w:rStyle w:val="Hipervnculo"/>
                <w:noProof/>
                <w:lang w:val="es-MX"/>
              </w:rPr>
              <w:t>CONCLUSIONES</w:t>
            </w:r>
            <w:r w:rsidR="00610EF1">
              <w:rPr>
                <w:noProof/>
                <w:webHidden/>
              </w:rPr>
              <w:tab/>
            </w:r>
            <w:r w:rsidR="00610EF1">
              <w:rPr>
                <w:noProof/>
                <w:webHidden/>
              </w:rPr>
              <w:fldChar w:fldCharType="begin"/>
            </w:r>
            <w:r w:rsidR="00610EF1">
              <w:rPr>
                <w:noProof/>
                <w:webHidden/>
              </w:rPr>
              <w:instrText xml:space="preserve"> PAGEREF _Toc500294118 \h </w:instrText>
            </w:r>
            <w:r w:rsidR="00610EF1">
              <w:rPr>
                <w:noProof/>
                <w:webHidden/>
              </w:rPr>
            </w:r>
            <w:r w:rsidR="00610EF1">
              <w:rPr>
                <w:noProof/>
                <w:webHidden/>
              </w:rPr>
              <w:fldChar w:fldCharType="separate"/>
            </w:r>
            <w:r w:rsidR="00F526BB">
              <w:rPr>
                <w:noProof/>
                <w:webHidden/>
              </w:rPr>
              <w:t>44</w:t>
            </w:r>
            <w:r w:rsidR="00610EF1">
              <w:rPr>
                <w:noProof/>
                <w:webHidden/>
              </w:rPr>
              <w:fldChar w:fldCharType="end"/>
            </w:r>
          </w:hyperlink>
        </w:p>
        <w:p w:rsidR="000B6213" w:rsidRPr="00283AB3" w:rsidRDefault="000B6213">
          <w:pPr>
            <w:rPr>
              <w:highlight w:val="yellow"/>
            </w:rPr>
          </w:pPr>
          <w:r w:rsidRPr="00283AB3">
            <w:rPr>
              <w:b/>
              <w:bCs/>
              <w:highlight w:val="yellow"/>
            </w:rPr>
            <w:fldChar w:fldCharType="end"/>
          </w:r>
        </w:p>
      </w:sdtContent>
    </w:sdt>
    <w:p w:rsidR="00D52C56" w:rsidRDefault="00D52C56" w:rsidP="00D52C56">
      <w:pPr>
        <w:jc w:val="center"/>
      </w:pPr>
    </w:p>
    <w:p w:rsidR="00D52C56" w:rsidRDefault="00D52C56" w:rsidP="00D52C56"/>
    <w:p w:rsidR="00AC759C" w:rsidRPr="00D52C56" w:rsidRDefault="00AC759C" w:rsidP="00D52C56">
      <w:pPr>
        <w:sectPr w:rsidR="00AC759C" w:rsidRPr="00D52C56" w:rsidSect="00AC759C">
          <w:footerReference w:type="default" r:id="rId12"/>
          <w:footerReference w:type="first" r:id="rId13"/>
          <w:pgSz w:w="11906" w:h="16838" w:code="9"/>
          <w:pgMar w:top="1134" w:right="1418" w:bottom="1559" w:left="1418" w:header="709" w:footer="284" w:gutter="0"/>
          <w:pgNumType w:start="0"/>
          <w:cols w:space="708"/>
          <w:docGrid w:linePitch="360"/>
        </w:sectPr>
      </w:pPr>
    </w:p>
    <w:p w:rsidR="00663C31" w:rsidRPr="00A85BBC" w:rsidRDefault="006D41B9" w:rsidP="00610EF1">
      <w:pPr>
        <w:pStyle w:val="Headline"/>
        <w:rPr>
          <w:rStyle w:val="Ttulo1Car"/>
          <w:rFonts w:eastAsiaTheme="minorHAnsi" w:cstheme="minorBidi"/>
          <w:bCs/>
          <w:caps/>
          <w:color w:val="000000" w:themeColor="text1"/>
          <w:sz w:val="36"/>
          <w:szCs w:val="22"/>
          <w:lang w:val="en-US"/>
        </w:rPr>
      </w:pPr>
      <w:bookmarkStart w:id="2" w:name="_Toc500294111"/>
      <w:bookmarkStart w:id="3" w:name="_Toc435196277"/>
      <w:r>
        <w:rPr>
          <w:rStyle w:val="Ttulo1Car"/>
          <w:rFonts w:eastAsiaTheme="minorHAnsi" w:cstheme="minorBidi"/>
          <w:bCs/>
          <w:caps/>
          <w:color w:val="000000" w:themeColor="text1"/>
          <w:sz w:val="36"/>
          <w:szCs w:val="22"/>
          <w:lang w:val="en-US"/>
        </w:rPr>
        <w:lastRenderedPageBreak/>
        <w:t>INFORMACIÓN GENERAL</w:t>
      </w:r>
      <w:bookmarkEnd w:id="2"/>
    </w:p>
    <w:p w:rsidR="00663C31" w:rsidRPr="00370D90" w:rsidRDefault="00663C31" w:rsidP="00F23FBC">
      <w:pPr>
        <w:pStyle w:val="Ttulo2"/>
        <w:numPr>
          <w:ilvl w:val="0"/>
          <w:numId w:val="0"/>
        </w:numPr>
      </w:pPr>
    </w:p>
    <w:p w:rsidR="00F23FBC" w:rsidRDefault="00F23FBC" w:rsidP="00F23FBC">
      <w:pPr>
        <w:pStyle w:val="Prrafodelista"/>
        <w:ind w:left="0"/>
        <w:rPr>
          <w:szCs w:val="24"/>
        </w:rPr>
      </w:pPr>
      <w:r>
        <w:rPr>
          <w:szCs w:val="24"/>
        </w:rPr>
        <w:t xml:space="preserve">La empresa </w:t>
      </w:r>
      <w:r w:rsidR="006D41B9">
        <w:rPr>
          <w:szCs w:val="24"/>
        </w:rPr>
        <w:t>GRUPO DRAGÓN</w:t>
      </w:r>
      <w:r>
        <w:rPr>
          <w:szCs w:val="24"/>
        </w:rPr>
        <w:t xml:space="preserve"> ha encomendado la ins</w:t>
      </w:r>
      <w:r w:rsidR="006D41B9">
        <w:rPr>
          <w:szCs w:val="24"/>
        </w:rPr>
        <w:t>pec</w:t>
      </w:r>
      <w:r>
        <w:rPr>
          <w:szCs w:val="24"/>
        </w:rPr>
        <w:t xml:space="preserve">ción de 1  mástil de medición de recurso </w:t>
      </w:r>
      <w:r w:rsidR="006D41B9">
        <w:rPr>
          <w:szCs w:val="24"/>
        </w:rPr>
        <w:t>eólico</w:t>
      </w:r>
      <w:r>
        <w:rPr>
          <w:szCs w:val="24"/>
        </w:rPr>
        <w:t xml:space="preserve"> a una altura de</w:t>
      </w:r>
      <w:r w:rsidR="006D41B9">
        <w:rPr>
          <w:szCs w:val="24"/>
        </w:rPr>
        <w:t xml:space="preserve"> 81m </w:t>
      </w:r>
      <w:r>
        <w:rPr>
          <w:szCs w:val="24"/>
        </w:rPr>
        <w:t xml:space="preserve"> a la empresa TELENER 360, SA DE CV. La ubicaci</w:t>
      </w:r>
      <w:r w:rsidR="002412C0">
        <w:rPr>
          <w:szCs w:val="24"/>
        </w:rPr>
        <w:t>ón</w:t>
      </w:r>
      <w:r>
        <w:rPr>
          <w:szCs w:val="24"/>
        </w:rPr>
        <w:t xml:space="preserve"> de</w:t>
      </w:r>
      <w:r w:rsidR="002412C0">
        <w:rPr>
          <w:szCs w:val="24"/>
        </w:rPr>
        <w:t>l</w:t>
      </w:r>
      <w:r>
        <w:rPr>
          <w:szCs w:val="24"/>
        </w:rPr>
        <w:t xml:space="preserve">  mástil </w:t>
      </w:r>
      <w:r w:rsidR="002412C0">
        <w:rPr>
          <w:szCs w:val="24"/>
        </w:rPr>
        <w:t xml:space="preserve">es en emplazamiento conocido como </w:t>
      </w:r>
      <w:r w:rsidR="006D41B9">
        <w:rPr>
          <w:szCs w:val="24"/>
        </w:rPr>
        <w:t>El Vigil</w:t>
      </w:r>
      <w:r>
        <w:rPr>
          <w:szCs w:val="24"/>
        </w:rPr>
        <w:t xml:space="preserve"> en el municipio de </w:t>
      </w:r>
      <w:r w:rsidR="006D41B9">
        <w:rPr>
          <w:szCs w:val="24"/>
        </w:rPr>
        <w:t>Ocampo, Guanajuato</w:t>
      </w:r>
      <w:r>
        <w:rPr>
          <w:szCs w:val="24"/>
        </w:rPr>
        <w:t>. Las coordenadas UTM</w:t>
      </w:r>
      <w:r w:rsidR="00D94D2C">
        <w:rPr>
          <w:szCs w:val="24"/>
        </w:rPr>
        <w:t xml:space="preserve"> WGS84 </w:t>
      </w:r>
      <w:r>
        <w:rPr>
          <w:szCs w:val="24"/>
        </w:rPr>
        <w:t>son las siguientes:</w:t>
      </w:r>
    </w:p>
    <w:p w:rsidR="00663C31" w:rsidRPr="00247BCE" w:rsidRDefault="00247BCE" w:rsidP="00F23FBC">
      <w:pPr>
        <w:rPr>
          <w:szCs w:val="24"/>
        </w:rPr>
      </w:pPr>
      <w:r w:rsidRPr="00247BCE">
        <w:rPr>
          <w:szCs w:val="24"/>
        </w:rPr>
        <w:t>DG</w:t>
      </w:r>
      <w:r w:rsidR="002412C0" w:rsidRPr="00247BCE">
        <w:rPr>
          <w:szCs w:val="24"/>
        </w:rPr>
        <w:t>17</w:t>
      </w:r>
      <w:r w:rsidRPr="00247BCE">
        <w:rPr>
          <w:szCs w:val="24"/>
        </w:rPr>
        <w:t>2098</w:t>
      </w:r>
      <w:r w:rsidR="00F23FBC" w:rsidRPr="00247BCE">
        <w:rPr>
          <w:szCs w:val="24"/>
        </w:rPr>
        <w:t>_</w:t>
      </w:r>
      <w:r w:rsidRPr="00247BCE">
        <w:rPr>
          <w:szCs w:val="24"/>
        </w:rPr>
        <w:t>El Vigil</w:t>
      </w:r>
      <w:r w:rsidR="00F23FBC" w:rsidRPr="00247BCE">
        <w:rPr>
          <w:szCs w:val="24"/>
        </w:rPr>
        <w:t xml:space="preserve">: </w:t>
      </w:r>
      <w:r w:rsidR="002412C0" w:rsidRPr="00247BCE">
        <w:rPr>
          <w:szCs w:val="24"/>
        </w:rPr>
        <w:t>1</w:t>
      </w:r>
      <w:r w:rsidRPr="00247BCE">
        <w:rPr>
          <w:szCs w:val="24"/>
        </w:rPr>
        <w:t>4Q</w:t>
      </w:r>
      <w:r w:rsidR="002412C0" w:rsidRPr="00247BCE">
        <w:rPr>
          <w:szCs w:val="24"/>
        </w:rPr>
        <w:t xml:space="preserve"> E</w:t>
      </w:r>
      <w:r w:rsidR="00F23FBC" w:rsidRPr="00247BCE">
        <w:rPr>
          <w:szCs w:val="24"/>
        </w:rPr>
        <w:t xml:space="preserve">: </w:t>
      </w:r>
      <w:r w:rsidR="002412C0" w:rsidRPr="00247BCE">
        <w:rPr>
          <w:szCs w:val="24"/>
        </w:rPr>
        <w:t>0</w:t>
      </w:r>
      <w:r w:rsidRPr="00247BCE">
        <w:rPr>
          <w:szCs w:val="24"/>
        </w:rPr>
        <w:t>253543</w:t>
      </w:r>
      <w:ins w:id="4" w:author="Nine" w:date="2017-11-18T12:08:00Z">
        <w:r w:rsidR="00F23FBC" w:rsidRPr="00247BCE">
          <w:rPr>
            <w:szCs w:val="24"/>
          </w:rPr>
          <w:t>,</w:t>
        </w:r>
      </w:ins>
      <w:r w:rsidR="00F23FBC" w:rsidRPr="00247BCE">
        <w:rPr>
          <w:szCs w:val="24"/>
        </w:rPr>
        <w:t xml:space="preserve"> </w:t>
      </w:r>
      <w:r w:rsidR="002412C0" w:rsidRPr="00247BCE">
        <w:rPr>
          <w:szCs w:val="24"/>
        </w:rPr>
        <w:t xml:space="preserve"> N</w:t>
      </w:r>
      <w:r w:rsidR="00F23FBC" w:rsidRPr="00247BCE">
        <w:rPr>
          <w:szCs w:val="24"/>
        </w:rPr>
        <w:t xml:space="preserve">: </w:t>
      </w:r>
      <w:r w:rsidRPr="00247BCE">
        <w:rPr>
          <w:szCs w:val="24"/>
        </w:rPr>
        <w:t>2404758</w:t>
      </w:r>
      <w:r w:rsidR="009024F8">
        <w:rPr>
          <w:szCs w:val="24"/>
        </w:rPr>
        <w:t xml:space="preserve">* </w:t>
      </w:r>
    </w:p>
    <w:p w:rsidR="00663C31" w:rsidRPr="002412C0" w:rsidRDefault="00663C31" w:rsidP="00663C31">
      <w:pPr>
        <w:rPr>
          <w:sz w:val="22"/>
          <w:lang w:val="es-MX"/>
        </w:rPr>
      </w:pPr>
    </w:p>
    <w:p w:rsidR="00663C31" w:rsidRDefault="00247BCE" w:rsidP="002412C0">
      <w:pPr>
        <w:jc w:val="center"/>
        <w:rPr>
          <w:lang w:val="es-MX"/>
        </w:rPr>
      </w:pPr>
      <w:r>
        <w:rPr>
          <w:noProof/>
        </w:rPr>
        <w:drawing>
          <wp:inline distT="0" distB="0" distL="0" distR="0" wp14:anchorId="60B0D7E9" wp14:editId="23468C0C">
            <wp:extent cx="5759450" cy="35947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594735"/>
                    </a:xfrm>
                    <a:prstGeom prst="rect">
                      <a:avLst/>
                    </a:prstGeom>
                  </pic:spPr>
                </pic:pic>
              </a:graphicData>
            </a:graphic>
          </wp:inline>
        </w:drawing>
      </w:r>
    </w:p>
    <w:p w:rsidR="002412C0" w:rsidRPr="002412C0" w:rsidRDefault="002412C0" w:rsidP="002412C0">
      <w:pPr>
        <w:jc w:val="center"/>
        <w:rPr>
          <w:rFonts w:asciiTheme="minorHAnsi" w:hAnsiTheme="minorHAnsi"/>
          <w:color w:val="auto"/>
          <w:sz w:val="20"/>
          <w:lang w:val="es-MX"/>
        </w:rPr>
      </w:pPr>
      <w:r w:rsidRPr="002412C0">
        <w:rPr>
          <w:rFonts w:asciiTheme="minorHAnsi" w:hAnsiTheme="minorHAnsi"/>
          <w:b/>
          <w:color w:val="auto"/>
          <w:sz w:val="20"/>
          <w:lang w:val="es-MX"/>
        </w:rPr>
        <w:t>Figura 1.</w:t>
      </w:r>
      <w:r>
        <w:rPr>
          <w:lang w:val="es-MX"/>
        </w:rPr>
        <w:t xml:space="preserve"> </w:t>
      </w:r>
      <w:r w:rsidRPr="002412C0">
        <w:rPr>
          <w:rFonts w:asciiTheme="minorHAnsi" w:hAnsiTheme="minorHAnsi"/>
          <w:color w:val="auto"/>
          <w:sz w:val="20"/>
          <w:lang w:val="es-MX"/>
        </w:rPr>
        <w:t>Ubicación de la torre de medición. (Fuente  Google Inc. Todos los derechos reservados)</w:t>
      </w:r>
    </w:p>
    <w:p w:rsidR="002412C0" w:rsidRDefault="002412C0" w:rsidP="002412C0">
      <w:pPr>
        <w:pStyle w:val="Prrafodelista"/>
        <w:ind w:left="-90"/>
        <w:rPr>
          <w:szCs w:val="24"/>
        </w:rPr>
      </w:pPr>
      <w:r>
        <w:rPr>
          <w:szCs w:val="24"/>
        </w:rPr>
        <w:t>L</w:t>
      </w:r>
      <w:r w:rsidRPr="0093051C">
        <w:rPr>
          <w:szCs w:val="24"/>
        </w:rPr>
        <w:t>os alcances solicitados por el cliente</w:t>
      </w:r>
      <w:r>
        <w:rPr>
          <w:szCs w:val="24"/>
        </w:rPr>
        <w:t xml:space="preserve"> </w:t>
      </w:r>
      <w:r w:rsidR="00247BCE">
        <w:rPr>
          <w:szCs w:val="24"/>
        </w:rPr>
        <w:t xml:space="preserve">GRUPO DRAGÓN </w:t>
      </w:r>
      <w:r w:rsidRPr="0093051C">
        <w:rPr>
          <w:szCs w:val="24"/>
        </w:rPr>
        <w:t>a TELENER 360, SA DE CV,  se enuncian a continuación:</w:t>
      </w:r>
    </w:p>
    <w:p w:rsidR="002412C0" w:rsidRDefault="002412C0" w:rsidP="002412C0">
      <w:pPr>
        <w:pStyle w:val="Prrafodelista"/>
        <w:rPr>
          <w:szCs w:val="24"/>
        </w:rPr>
      </w:pPr>
    </w:p>
    <w:p w:rsidR="002412C0" w:rsidRDefault="00247BCE" w:rsidP="002412C0">
      <w:pPr>
        <w:pStyle w:val="Prrafodelista"/>
        <w:numPr>
          <w:ilvl w:val="0"/>
          <w:numId w:val="6"/>
        </w:numPr>
        <w:spacing w:after="160" w:line="259" w:lineRule="auto"/>
        <w:rPr>
          <w:szCs w:val="24"/>
        </w:rPr>
      </w:pPr>
      <w:r>
        <w:rPr>
          <w:szCs w:val="24"/>
        </w:rPr>
        <w:t>Verificación de condiciones generales</w:t>
      </w:r>
      <w:r w:rsidR="009024F8">
        <w:rPr>
          <w:szCs w:val="24"/>
        </w:rPr>
        <w:t xml:space="preserve"> de data logger y sensores</w:t>
      </w:r>
      <w:r w:rsidR="002412C0">
        <w:rPr>
          <w:szCs w:val="24"/>
        </w:rPr>
        <w:t xml:space="preserve">. </w:t>
      </w:r>
    </w:p>
    <w:p w:rsidR="002412C0" w:rsidRDefault="00247BCE" w:rsidP="002412C0">
      <w:pPr>
        <w:pStyle w:val="Prrafodelista"/>
        <w:numPr>
          <w:ilvl w:val="0"/>
          <w:numId w:val="6"/>
        </w:numPr>
        <w:spacing w:after="160" w:line="259" w:lineRule="auto"/>
        <w:rPr>
          <w:szCs w:val="24"/>
        </w:rPr>
      </w:pPr>
      <w:r>
        <w:rPr>
          <w:szCs w:val="24"/>
        </w:rPr>
        <w:t>Mantenimiento correctivo de veleta a 59m.</w:t>
      </w:r>
    </w:p>
    <w:p w:rsidR="009024F8" w:rsidRDefault="009024F8" w:rsidP="002412C0">
      <w:pPr>
        <w:pStyle w:val="Prrafodelista"/>
        <w:numPr>
          <w:ilvl w:val="0"/>
          <w:numId w:val="6"/>
        </w:numPr>
        <w:spacing w:after="160" w:line="259" w:lineRule="auto"/>
        <w:rPr>
          <w:szCs w:val="24"/>
        </w:rPr>
      </w:pPr>
      <w:r>
        <w:rPr>
          <w:szCs w:val="24"/>
        </w:rPr>
        <w:t>Determinación de soluciones ante fallas.</w:t>
      </w:r>
    </w:p>
    <w:p w:rsidR="00C90E35" w:rsidRPr="00C90E35" w:rsidRDefault="00C90E35" w:rsidP="009024F8">
      <w:pPr>
        <w:pStyle w:val="Prrafodelista"/>
        <w:spacing w:after="160" w:line="259" w:lineRule="auto"/>
        <w:ind w:left="360"/>
        <w:rPr>
          <w:szCs w:val="24"/>
        </w:rPr>
      </w:pPr>
    </w:p>
    <w:p w:rsidR="00663C31" w:rsidRPr="00C90E35" w:rsidRDefault="009024F8" w:rsidP="00663C31">
      <w:r>
        <w:t>*Coordenadas obtenidas con un dispositivo Garmin etrex Vista HCx</w:t>
      </w:r>
    </w:p>
    <w:p w:rsidR="00663C31" w:rsidRPr="00A85BBC" w:rsidRDefault="00DB0766" w:rsidP="00610EF1">
      <w:pPr>
        <w:pStyle w:val="Headline"/>
        <w:rPr>
          <w:rStyle w:val="Ttulo1Car"/>
          <w:rFonts w:eastAsiaTheme="minorHAnsi" w:cstheme="minorBidi"/>
          <w:color w:val="000000" w:themeColor="text1"/>
          <w:sz w:val="36"/>
          <w:szCs w:val="22"/>
          <w:lang w:val="en-US"/>
        </w:rPr>
      </w:pPr>
      <w:bookmarkStart w:id="5" w:name="_Toc433177420"/>
      <w:bookmarkStart w:id="6" w:name="_Toc435188238"/>
      <w:bookmarkStart w:id="7" w:name="_Toc360018496"/>
      <w:bookmarkStart w:id="8" w:name="_Toc360019369"/>
      <w:r w:rsidRPr="00F51AA9">
        <w:rPr>
          <w:noProof/>
          <w:sz w:val="24"/>
          <w:szCs w:val="24"/>
          <w:u w:val="single"/>
          <w:lang w:val="es-MX" w:eastAsia="es-MX"/>
        </w:rPr>
        <w:lastRenderedPageBreak/>
        <mc:AlternateContent>
          <mc:Choice Requires="wps">
            <w:drawing>
              <wp:anchor distT="0" distB="0" distL="114300" distR="114300" simplePos="0" relativeHeight="251705344" behindDoc="0" locked="0" layoutInCell="1" allowOverlap="1" wp14:anchorId="26181619" wp14:editId="05147522">
                <wp:simplePos x="0" y="0"/>
                <wp:positionH relativeFrom="margin">
                  <wp:posOffset>4038600</wp:posOffset>
                </wp:positionH>
                <wp:positionV relativeFrom="paragraph">
                  <wp:posOffset>138430</wp:posOffset>
                </wp:positionV>
                <wp:extent cx="1933575" cy="952500"/>
                <wp:effectExtent l="0" t="0" r="28575" b="19050"/>
                <wp:wrapNone/>
                <wp:docPr id="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952500"/>
                        </a:xfrm>
                        <a:prstGeom prst="rect">
                          <a:avLst/>
                        </a:prstGeom>
                        <a:solidFill>
                          <a:srgbClr val="FFFFFF"/>
                        </a:solidFill>
                        <a:ln w="9525">
                          <a:solidFill>
                            <a:srgbClr val="000000"/>
                          </a:solidFill>
                          <a:miter lim="800000"/>
                          <a:headEnd/>
                          <a:tailEnd/>
                        </a:ln>
                      </wps:spPr>
                      <wps:txbx>
                        <w:txbxContent>
                          <w:p w:rsidR="002F0BD4" w:rsidRPr="002861F0" w:rsidRDefault="002F0BD4" w:rsidP="00DB0766">
                            <w:pPr>
                              <w:spacing w:line="240" w:lineRule="auto"/>
                              <w:rPr>
                                <w:sz w:val="14"/>
                                <w:szCs w:val="14"/>
                              </w:rPr>
                            </w:pPr>
                            <w:r>
                              <w:rPr>
                                <w:sz w:val="14"/>
                                <w:szCs w:val="14"/>
                              </w:rPr>
                              <w:t xml:space="preserve">Configuración </w:t>
                            </w:r>
                            <w:r w:rsidRPr="002861F0">
                              <w:rPr>
                                <w:sz w:val="14"/>
                                <w:szCs w:val="14"/>
                              </w:rPr>
                              <w:t xml:space="preserve"> </w:t>
                            </w:r>
                            <w:r>
                              <w:rPr>
                                <w:sz w:val="14"/>
                                <w:szCs w:val="14"/>
                              </w:rPr>
                              <w:t>Pararrayos</w:t>
                            </w:r>
                          </w:p>
                          <w:p w:rsidR="002F0BD4" w:rsidRPr="002861F0" w:rsidRDefault="002F0BD4" w:rsidP="00DB0766">
                            <w:pPr>
                              <w:spacing w:line="240" w:lineRule="auto"/>
                              <w:rPr>
                                <w:sz w:val="14"/>
                                <w:szCs w:val="14"/>
                              </w:rPr>
                            </w:pPr>
                            <w:r>
                              <w:rPr>
                                <w:sz w:val="14"/>
                                <w:szCs w:val="14"/>
                              </w:rPr>
                              <w:t xml:space="preserve">Tipo: Punta  Número de </w:t>
                            </w:r>
                            <w:r w:rsidRPr="002861F0">
                              <w:rPr>
                                <w:sz w:val="14"/>
                                <w:szCs w:val="14"/>
                              </w:rPr>
                              <w:t>Seri</w:t>
                            </w:r>
                            <w:r>
                              <w:rPr>
                                <w:sz w:val="14"/>
                                <w:szCs w:val="14"/>
                              </w:rPr>
                              <w:t>e</w:t>
                            </w:r>
                            <w:r w:rsidRPr="002861F0">
                              <w:rPr>
                                <w:sz w:val="14"/>
                                <w:szCs w:val="14"/>
                              </w:rPr>
                              <w:t>:</w:t>
                            </w:r>
                            <w:r>
                              <w:rPr>
                                <w:sz w:val="14"/>
                                <w:szCs w:val="14"/>
                              </w:rPr>
                              <w:t xml:space="preserve"> NA</w:t>
                            </w:r>
                          </w:p>
                          <w:p w:rsidR="002F0BD4" w:rsidRPr="002861F0" w:rsidRDefault="002F0BD4" w:rsidP="00DB0766">
                            <w:pPr>
                              <w:spacing w:line="240" w:lineRule="auto"/>
                              <w:rPr>
                                <w:sz w:val="14"/>
                                <w:szCs w:val="14"/>
                              </w:rPr>
                            </w:pPr>
                            <w:r>
                              <w:rPr>
                                <w:sz w:val="14"/>
                                <w:szCs w:val="14"/>
                              </w:rPr>
                              <w:t>Altura</w:t>
                            </w:r>
                            <w:r w:rsidRPr="002861F0">
                              <w:rPr>
                                <w:sz w:val="14"/>
                                <w:szCs w:val="14"/>
                              </w:rPr>
                              <w:t>/Direc</w:t>
                            </w:r>
                            <w:r>
                              <w:rPr>
                                <w:sz w:val="14"/>
                                <w:szCs w:val="14"/>
                              </w:rPr>
                              <w:t>c</w:t>
                            </w:r>
                            <w:r w:rsidRPr="002861F0">
                              <w:rPr>
                                <w:sz w:val="14"/>
                                <w:szCs w:val="14"/>
                              </w:rPr>
                              <w:t>i</w:t>
                            </w:r>
                            <w:r>
                              <w:rPr>
                                <w:sz w:val="14"/>
                                <w:szCs w:val="14"/>
                              </w:rPr>
                              <w:t>ó</w:t>
                            </w:r>
                            <w:r w:rsidRPr="002861F0">
                              <w:rPr>
                                <w:sz w:val="14"/>
                                <w:szCs w:val="14"/>
                              </w:rPr>
                              <w:t xml:space="preserve">n: </w:t>
                            </w:r>
                            <w:r>
                              <w:rPr>
                                <w:sz w:val="14"/>
                                <w:szCs w:val="14"/>
                              </w:rPr>
                              <w:t>85.47</w:t>
                            </w:r>
                            <w:r w:rsidRPr="002861F0">
                              <w:rPr>
                                <w:sz w:val="14"/>
                                <w:szCs w:val="14"/>
                              </w:rPr>
                              <w:t>m/</w:t>
                            </w:r>
                            <w:r>
                              <w:rPr>
                                <w:sz w:val="14"/>
                                <w:szCs w:val="14"/>
                              </w:rPr>
                              <w:t>270</w:t>
                            </w:r>
                            <w:r w:rsidRPr="002861F0">
                              <w:rPr>
                                <w:sz w:val="14"/>
                                <w:szCs w:val="14"/>
                              </w:rPr>
                              <w:t>°</w:t>
                            </w:r>
                          </w:p>
                          <w:p w:rsidR="002F0BD4" w:rsidRPr="002861F0" w:rsidRDefault="002F0BD4" w:rsidP="00DB0766">
                            <w:pPr>
                              <w:spacing w:line="240" w:lineRule="auto"/>
                              <w:rPr>
                                <w:sz w:val="14"/>
                                <w:szCs w:val="14"/>
                              </w:rPr>
                            </w:pPr>
                            <w:r w:rsidRPr="002861F0">
                              <w:rPr>
                                <w:sz w:val="14"/>
                                <w:szCs w:val="14"/>
                              </w:rPr>
                              <w:t>L</w:t>
                            </w:r>
                            <w:r>
                              <w:rPr>
                                <w:sz w:val="14"/>
                                <w:szCs w:val="14"/>
                              </w:rPr>
                              <w:t>ongitud</w:t>
                            </w:r>
                            <w:r w:rsidRPr="002861F0">
                              <w:rPr>
                                <w:sz w:val="14"/>
                                <w:szCs w:val="14"/>
                              </w:rPr>
                              <w:t>/</w:t>
                            </w:r>
                            <w:r>
                              <w:rPr>
                                <w:sz w:val="14"/>
                                <w:szCs w:val="14"/>
                              </w:rPr>
                              <w:t>Altura del soporte: ?</w:t>
                            </w:r>
                          </w:p>
                          <w:p w:rsidR="002F0BD4" w:rsidRDefault="002F0BD4" w:rsidP="00DB0766">
                            <w:pPr>
                              <w:spacing w:line="240" w:lineRule="auto"/>
                              <w:rPr>
                                <w:sz w:val="14"/>
                                <w:szCs w:val="14"/>
                              </w:rPr>
                            </w:pPr>
                            <w:r w:rsidRPr="00F113F7">
                              <w:rPr>
                                <w:sz w:val="14"/>
                                <w:szCs w:val="14"/>
                              </w:rPr>
                              <w:t>Diamet</w:t>
                            </w:r>
                            <w:r>
                              <w:rPr>
                                <w:sz w:val="14"/>
                                <w:szCs w:val="14"/>
                              </w:rPr>
                              <w:t>ros</w:t>
                            </w:r>
                            <w:r w:rsidRPr="00F113F7">
                              <w:rPr>
                                <w:sz w:val="14"/>
                                <w:szCs w:val="14"/>
                              </w:rPr>
                              <w:t xml:space="preserve">: </w:t>
                            </w:r>
                            <w:r w:rsidRPr="00073D84">
                              <w:rPr>
                                <w:sz w:val="14"/>
                                <w:szCs w:val="14"/>
                              </w:rPr>
                              <w:t>H</w:t>
                            </w:r>
                            <w:r>
                              <w:rPr>
                                <w:sz w:val="14"/>
                                <w:szCs w:val="14"/>
                              </w:rPr>
                              <w:t>1.25</w:t>
                            </w:r>
                            <w:r w:rsidRPr="00073D84">
                              <w:rPr>
                                <w:sz w:val="14"/>
                                <w:szCs w:val="14"/>
                              </w:rPr>
                              <w:t xml:space="preserve"> cm/ V 1.25cm</w:t>
                            </w:r>
                          </w:p>
                          <w:p w:rsidR="002F0BD4" w:rsidRDefault="002F0BD4" w:rsidP="00DB0766">
                            <w:pPr>
                              <w:spacing w:line="240" w:lineRule="auto"/>
                              <w:rPr>
                                <w:sz w:val="14"/>
                                <w:szCs w:val="14"/>
                              </w:rPr>
                            </w:pPr>
                          </w:p>
                          <w:p w:rsidR="002F0BD4" w:rsidRDefault="002F0BD4" w:rsidP="00DB0766">
                            <w:pPr>
                              <w:spacing w:line="240" w:lineRule="auto"/>
                              <w:rPr>
                                <w:sz w:val="14"/>
                                <w:szCs w:val="14"/>
                              </w:rPr>
                            </w:pPr>
                            <w:r>
                              <w:rPr>
                                <w:sz w:val="14"/>
                                <w:szCs w:val="14"/>
                              </w:rPr>
                              <w:t xml:space="preserve">Balizamiento Nocturno </w:t>
                            </w:r>
                          </w:p>
                          <w:p w:rsidR="002F0BD4" w:rsidRDefault="002F0BD4" w:rsidP="00DB0766">
                            <w:pPr>
                              <w:spacing w:line="240" w:lineRule="auto"/>
                              <w:rPr>
                                <w:sz w:val="14"/>
                                <w:szCs w:val="14"/>
                              </w:rPr>
                            </w:pPr>
                            <w:r>
                              <w:rPr>
                                <w:sz w:val="14"/>
                                <w:szCs w:val="14"/>
                              </w:rPr>
                              <w:t>Modelo: NA        Altura: 45m</w:t>
                            </w:r>
                          </w:p>
                          <w:p w:rsidR="002F0BD4" w:rsidRPr="00F113F7" w:rsidRDefault="002F0BD4" w:rsidP="00DB0766">
                            <w:pPr>
                              <w:spacing w:line="240" w:lineRule="auto"/>
                              <w:rPr>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181619" id="_x0000_t202" coordsize="21600,21600" o:spt="202" path="m,l,21600r21600,l21600,xe">
                <v:stroke joinstyle="miter"/>
                <v:path gradientshapeok="t" o:connecttype="rect"/>
              </v:shapetype>
              <v:shape id="Text Box 3" o:spid="_x0000_s1026" type="#_x0000_t202" style="position:absolute;left:0;text-align:left;margin-left:318pt;margin-top:10.9pt;width:152.25pt;height: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">
                <v:textbox>
                  <w:txbxContent>
                    <w:p w:rsidR="002F0BD4" w:rsidRPr="002861F0" w:rsidRDefault="002F0BD4" w:rsidP="00DB0766">
                      <w:pPr>
                        <w:spacing w:line="240" w:lineRule="auto"/>
                        <w:rPr>
                          <w:sz w:val="14"/>
                          <w:szCs w:val="14"/>
                        </w:rPr>
                      </w:pPr>
                      <w:r>
                        <w:rPr>
                          <w:sz w:val="14"/>
                          <w:szCs w:val="14"/>
                        </w:rPr>
                        <w:t xml:space="preserve">Configuración </w:t>
                      </w:r>
                      <w:r w:rsidRPr="002861F0">
                        <w:rPr>
                          <w:sz w:val="14"/>
                          <w:szCs w:val="14"/>
                        </w:rPr>
                        <w:t xml:space="preserve"> </w:t>
                      </w:r>
                      <w:r>
                        <w:rPr>
                          <w:sz w:val="14"/>
                          <w:szCs w:val="14"/>
                        </w:rPr>
                        <w:t>Pararrayos</w:t>
                      </w:r>
                    </w:p>
                    <w:p w:rsidR="002F0BD4" w:rsidRPr="002861F0" w:rsidRDefault="002F0BD4" w:rsidP="00DB0766">
                      <w:pPr>
                        <w:spacing w:line="240" w:lineRule="auto"/>
                        <w:rPr>
                          <w:sz w:val="14"/>
                          <w:szCs w:val="14"/>
                        </w:rPr>
                      </w:pPr>
                      <w:r>
                        <w:rPr>
                          <w:sz w:val="14"/>
                          <w:szCs w:val="14"/>
                        </w:rPr>
                        <w:t xml:space="preserve">Tipo: Punta  Número de </w:t>
                      </w:r>
                      <w:r w:rsidRPr="002861F0">
                        <w:rPr>
                          <w:sz w:val="14"/>
                          <w:szCs w:val="14"/>
                        </w:rPr>
                        <w:t>Seri</w:t>
                      </w:r>
                      <w:r>
                        <w:rPr>
                          <w:sz w:val="14"/>
                          <w:szCs w:val="14"/>
                        </w:rPr>
                        <w:t>e</w:t>
                      </w:r>
                      <w:r w:rsidRPr="002861F0">
                        <w:rPr>
                          <w:sz w:val="14"/>
                          <w:szCs w:val="14"/>
                        </w:rPr>
                        <w:t>:</w:t>
                      </w:r>
                      <w:r>
                        <w:rPr>
                          <w:sz w:val="14"/>
                          <w:szCs w:val="14"/>
                        </w:rPr>
                        <w:t xml:space="preserve"> NA</w:t>
                      </w:r>
                    </w:p>
                    <w:p w:rsidR="002F0BD4" w:rsidRPr="002861F0" w:rsidRDefault="002F0BD4" w:rsidP="00DB0766">
                      <w:pPr>
                        <w:spacing w:line="240" w:lineRule="auto"/>
                        <w:rPr>
                          <w:sz w:val="14"/>
                          <w:szCs w:val="14"/>
                        </w:rPr>
                      </w:pPr>
                      <w:r>
                        <w:rPr>
                          <w:sz w:val="14"/>
                          <w:szCs w:val="14"/>
                        </w:rPr>
                        <w:t>Altura</w:t>
                      </w:r>
                      <w:r w:rsidRPr="002861F0">
                        <w:rPr>
                          <w:sz w:val="14"/>
                          <w:szCs w:val="14"/>
                        </w:rPr>
                        <w:t>/Direc</w:t>
                      </w:r>
                      <w:r>
                        <w:rPr>
                          <w:sz w:val="14"/>
                          <w:szCs w:val="14"/>
                        </w:rPr>
                        <w:t>c</w:t>
                      </w:r>
                      <w:r w:rsidRPr="002861F0">
                        <w:rPr>
                          <w:sz w:val="14"/>
                          <w:szCs w:val="14"/>
                        </w:rPr>
                        <w:t>i</w:t>
                      </w:r>
                      <w:r>
                        <w:rPr>
                          <w:sz w:val="14"/>
                          <w:szCs w:val="14"/>
                        </w:rPr>
                        <w:t>ó</w:t>
                      </w:r>
                      <w:r w:rsidRPr="002861F0">
                        <w:rPr>
                          <w:sz w:val="14"/>
                          <w:szCs w:val="14"/>
                        </w:rPr>
                        <w:t xml:space="preserve">n: </w:t>
                      </w:r>
                      <w:r>
                        <w:rPr>
                          <w:sz w:val="14"/>
                          <w:szCs w:val="14"/>
                        </w:rPr>
                        <w:t>85.47</w:t>
                      </w:r>
                      <w:r w:rsidRPr="002861F0">
                        <w:rPr>
                          <w:sz w:val="14"/>
                          <w:szCs w:val="14"/>
                        </w:rPr>
                        <w:t>m/</w:t>
                      </w:r>
                      <w:r>
                        <w:rPr>
                          <w:sz w:val="14"/>
                          <w:szCs w:val="14"/>
                        </w:rPr>
                        <w:t>270</w:t>
                      </w:r>
                      <w:r w:rsidRPr="002861F0">
                        <w:rPr>
                          <w:sz w:val="14"/>
                          <w:szCs w:val="14"/>
                        </w:rPr>
                        <w:t>°</w:t>
                      </w:r>
                    </w:p>
                    <w:p w:rsidR="002F0BD4" w:rsidRPr="002861F0" w:rsidRDefault="002F0BD4" w:rsidP="00DB0766">
                      <w:pPr>
                        <w:spacing w:line="240" w:lineRule="auto"/>
                        <w:rPr>
                          <w:sz w:val="14"/>
                          <w:szCs w:val="14"/>
                        </w:rPr>
                      </w:pPr>
                      <w:r w:rsidRPr="002861F0">
                        <w:rPr>
                          <w:sz w:val="14"/>
                          <w:szCs w:val="14"/>
                        </w:rPr>
                        <w:t>L</w:t>
                      </w:r>
                      <w:r>
                        <w:rPr>
                          <w:sz w:val="14"/>
                          <w:szCs w:val="14"/>
                        </w:rPr>
                        <w:t>ongitud</w:t>
                      </w:r>
                      <w:r w:rsidRPr="002861F0">
                        <w:rPr>
                          <w:sz w:val="14"/>
                          <w:szCs w:val="14"/>
                        </w:rPr>
                        <w:t>/</w:t>
                      </w:r>
                      <w:r>
                        <w:rPr>
                          <w:sz w:val="14"/>
                          <w:szCs w:val="14"/>
                        </w:rPr>
                        <w:t>Altura del soporte: ?</w:t>
                      </w:r>
                    </w:p>
                    <w:p w:rsidR="002F0BD4" w:rsidRDefault="002F0BD4" w:rsidP="00DB0766">
                      <w:pPr>
                        <w:spacing w:line="240" w:lineRule="auto"/>
                        <w:rPr>
                          <w:sz w:val="14"/>
                          <w:szCs w:val="14"/>
                        </w:rPr>
                      </w:pPr>
                      <w:r w:rsidRPr="00F113F7">
                        <w:rPr>
                          <w:sz w:val="14"/>
                          <w:szCs w:val="14"/>
                        </w:rPr>
                        <w:t>Diamet</w:t>
                      </w:r>
                      <w:r>
                        <w:rPr>
                          <w:sz w:val="14"/>
                          <w:szCs w:val="14"/>
                        </w:rPr>
                        <w:t>ros</w:t>
                      </w:r>
                      <w:r w:rsidRPr="00F113F7">
                        <w:rPr>
                          <w:sz w:val="14"/>
                          <w:szCs w:val="14"/>
                        </w:rPr>
                        <w:t xml:space="preserve">: </w:t>
                      </w:r>
                      <w:r w:rsidRPr="00073D84">
                        <w:rPr>
                          <w:sz w:val="14"/>
                          <w:szCs w:val="14"/>
                        </w:rPr>
                        <w:t>H</w:t>
                      </w:r>
                      <w:r>
                        <w:rPr>
                          <w:sz w:val="14"/>
                          <w:szCs w:val="14"/>
                        </w:rPr>
                        <w:t>1.25</w:t>
                      </w:r>
                      <w:r w:rsidRPr="00073D84">
                        <w:rPr>
                          <w:sz w:val="14"/>
                          <w:szCs w:val="14"/>
                        </w:rPr>
                        <w:t xml:space="preserve"> cm/ V 1.25cm</w:t>
                      </w:r>
                    </w:p>
                    <w:p w:rsidR="002F0BD4" w:rsidRDefault="002F0BD4" w:rsidP="00DB0766">
                      <w:pPr>
                        <w:spacing w:line="240" w:lineRule="auto"/>
                        <w:rPr>
                          <w:sz w:val="14"/>
                          <w:szCs w:val="14"/>
                        </w:rPr>
                      </w:pPr>
                    </w:p>
                    <w:p w:rsidR="002F0BD4" w:rsidRDefault="002F0BD4" w:rsidP="00DB0766">
                      <w:pPr>
                        <w:spacing w:line="240" w:lineRule="auto"/>
                        <w:rPr>
                          <w:sz w:val="14"/>
                          <w:szCs w:val="14"/>
                        </w:rPr>
                      </w:pPr>
                      <w:r>
                        <w:rPr>
                          <w:sz w:val="14"/>
                          <w:szCs w:val="14"/>
                        </w:rPr>
                        <w:t xml:space="preserve">Balizamiento Nocturno </w:t>
                      </w:r>
                    </w:p>
                    <w:p w:rsidR="002F0BD4" w:rsidRDefault="002F0BD4" w:rsidP="00DB0766">
                      <w:pPr>
                        <w:spacing w:line="240" w:lineRule="auto"/>
                        <w:rPr>
                          <w:sz w:val="14"/>
                          <w:szCs w:val="14"/>
                        </w:rPr>
                      </w:pPr>
                      <w:r>
                        <w:rPr>
                          <w:sz w:val="14"/>
                          <w:szCs w:val="14"/>
                        </w:rPr>
                        <w:t>Modelo: NA        Altura: 45m</w:t>
                      </w:r>
                    </w:p>
                    <w:p w:rsidR="002F0BD4" w:rsidRPr="00F113F7" w:rsidRDefault="002F0BD4" w:rsidP="00DB0766">
                      <w:pPr>
                        <w:spacing w:line="240" w:lineRule="auto"/>
                        <w:rPr>
                          <w:sz w:val="14"/>
                          <w:szCs w:val="14"/>
                        </w:rPr>
                      </w:pPr>
                    </w:p>
                  </w:txbxContent>
                </v:textbox>
                <w10:wrap anchorx="margin"/>
              </v:shape>
            </w:pict>
          </mc:Fallback>
        </mc:AlternateContent>
      </w:r>
      <w:bookmarkStart w:id="9" w:name="_Toc500294112"/>
      <w:r w:rsidR="002412C0" w:rsidRPr="00A85BBC">
        <w:rPr>
          <w:rStyle w:val="Ttulo1Car"/>
          <w:rFonts w:eastAsiaTheme="minorHAnsi" w:cstheme="minorBidi"/>
          <w:color w:val="000000" w:themeColor="text1"/>
          <w:sz w:val="36"/>
          <w:szCs w:val="22"/>
          <w:lang w:val="en-US"/>
        </w:rPr>
        <w:t>DIBUJO TÉCNICO</w:t>
      </w:r>
      <w:bookmarkEnd w:id="5"/>
      <w:bookmarkEnd w:id="6"/>
      <w:bookmarkEnd w:id="7"/>
      <w:bookmarkEnd w:id="8"/>
      <w:bookmarkEnd w:id="9"/>
    </w:p>
    <w:p w:rsidR="00052F76" w:rsidRPr="00D804CE" w:rsidRDefault="00D91DCC" w:rsidP="00052F76">
      <w:pPr>
        <w:pStyle w:val="Prrafodelista"/>
        <w:ind w:left="1065"/>
        <w:rPr>
          <w:rStyle w:val="Ttulo1Car"/>
          <w:rFonts w:eastAsiaTheme="minorHAnsi" w:cstheme="minorBidi"/>
          <w:szCs w:val="22"/>
          <w:lang w:val="en-US"/>
        </w:rPr>
      </w:pPr>
      <w:r w:rsidRPr="00F51AA9">
        <w:rPr>
          <w:b/>
          <w:noProof/>
        </w:rPr>
        <w:drawing>
          <wp:anchor distT="0" distB="0" distL="114300" distR="114300" simplePos="0" relativeHeight="251677696" behindDoc="1" locked="0" layoutInCell="1" allowOverlap="1" wp14:anchorId="1CEE3287" wp14:editId="79151AC3">
            <wp:simplePos x="0" y="0"/>
            <wp:positionH relativeFrom="column">
              <wp:posOffset>2719070</wp:posOffset>
            </wp:positionH>
            <wp:positionV relativeFrom="paragraph">
              <wp:posOffset>165735</wp:posOffset>
            </wp:positionV>
            <wp:extent cx="903574" cy="5915025"/>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rre.jpg"/>
                    <pic:cNvPicPr/>
                  </pic:nvPicPr>
                  <pic:blipFill>
                    <a:blip r:embed="rId15">
                      <a:extLst>
                        <a:ext uri="{28A0092B-C50C-407E-A947-70E740481C1C}">
                          <a14:useLocalDpi xmlns:a14="http://schemas.microsoft.com/office/drawing/2010/main" val="0"/>
                        </a:ext>
                      </a:extLst>
                    </a:blip>
                    <a:stretch>
                      <a:fillRect/>
                    </a:stretch>
                  </pic:blipFill>
                  <pic:spPr>
                    <a:xfrm>
                      <a:off x="0" y="0"/>
                      <a:ext cx="923148" cy="6043162"/>
                    </a:xfrm>
                    <a:prstGeom prst="rect">
                      <a:avLst/>
                    </a:prstGeom>
                  </pic:spPr>
                </pic:pic>
              </a:graphicData>
            </a:graphic>
            <wp14:sizeRelH relativeFrom="page">
              <wp14:pctWidth>0</wp14:pctWidth>
            </wp14:sizeRelH>
            <wp14:sizeRelV relativeFrom="page">
              <wp14:pctHeight>0</wp14:pctHeight>
            </wp14:sizeRelV>
          </wp:anchor>
        </w:drawing>
      </w:r>
    </w:p>
    <w:p w:rsidR="00663C31" w:rsidRDefault="00DB0766" w:rsidP="00663C31">
      <w:pPr>
        <w:spacing w:line="240" w:lineRule="auto"/>
        <w:ind w:left="360"/>
        <w:rPr>
          <w:lang w:val="en-US"/>
        </w:rPr>
      </w:pPr>
      <w:r w:rsidRPr="00F51AA9">
        <w:rPr>
          <w:b/>
          <w:noProof/>
        </w:rPr>
        <w:drawing>
          <wp:anchor distT="0" distB="0" distL="114300" distR="114300" simplePos="0" relativeHeight="251707392" behindDoc="0" locked="0" layoutInCell="1" allowOverlap="1" wp14:anchorId="1B9E99E5" wp14:editId="2E82B491">
            <wp:simplePos x="0" y="0"/>
            <wp:positionH relativeFrom="margin">
              <wp:posOffset>2466975</wp:posOffset>
            </wp:positionH>
            <wp:positionV relativeFrom="paragraph">
              <wp:posOffset>98572</wp:posOffset>
            </wp:positionV>
            <wp:extent cx="654915" cy="4191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vl.png"/>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4915" cy="419100"/>
                    </a:xfrm>
                    <a:prstGeom prst="rect">
                      <a:avLst/>
                    </a:prstGeom>
                  </pic:spPr>
                </pic:pic>
              </a:graphicData>
            </a:graphic>
            <wp14:sizeRelH relativeFrom="page">
              <wp14:pctWidth>0</wp14:pctWidth>
            </wp14:sizeRelH>
            <wp14:sizeRelV relativeFrom="page">
              <wp14:pctHeight>0</wp14:pctHeight>
            </wp14:sizeRelV>
          </wp:anchor>
        </w:drawing>
      </w:r>
      <w:r w:rsidRPr="00F51AA9">
        <w:rPr>
          <w:b/>
          <w:noProof/>
        </w:rPr>
        <w:drawing>
          <wp:anchor distT="0" distB="0" distL="114300" distR="114300" simplePos="0" relativeHeight="251703296" behindDoc="0" locked="0" layoutInCell="1" allowOverlap="1" wp14:anchorId="66092E74" wp14:editId="0947FF9F">
            <wp:simplePos x="0" y="0"/>
            <wp:positionH relativeFrom="column">
              <wp:posOffset>3081020</wp:posOffset>
            </wp:positionH>
            <wp:positionV relativeFrom="paragraph">
              <wp:posOffset>8890</wp:posOffset>
            </wp:positionV>
            <wp:extent cx="171450" cy="32385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m_a.png"/>
                    <pic:cNvPicPr/>
                  </pic:nvPicPr>
                  <pic:blipFill rotWithShape="1">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l="73490" t="1" r="3777" b="26015"/>
                    <a:stretch/>
                  </pic:blipFill>
                  <pic:spPr bwMode="auto">
                    <a:xfrm>
                      <a:off x="0" y="0"/>
                      <a:ext cx="171450"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F9F" w:rsidRPr="00F51AA9">
        <w:rPr>
          <w:b/>
          <w:noProof/>
        </w:rPr>
        <w:drawing>
          <wp:anchor distT="0" distB="0" distL="114300" distR="114300" simplePos="0" relativeHeight="251583999" behindDoc="0" locked="0" layoutInCell="1" allowOverlap="1" wp14:anchorId="26F2F9FB" wp14:editId="526CE8CD">
            <wp:simplePos x="0" y="0"/>
            <wp:positionH relativeFrom="column">
              <wp:posOffset>3200400</wp:posOffset>
            </wp:positionH>
            <wp:positionV relativeFrom="paragraph">
              <wp:posOffset>146050</wp:posOffset>
            </wp:positionV>
            <wp:extent cx="752475" cy="375829"/>
            <wp:effectExtent l="0" t="0" r="0" b="5715"/>
            <wp:wrapNone/>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m_a.png"/>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52475" cy="375829"/>
                    </a:xfrm>
                    <a:prstGeom prst="rect">
                      <a:avLst/>
                    </a:prstGeom>
                  </pic:spPr>
                </pic:pic>
              </a:graphicData>
            </a:graphic>
            <wp14:sizeRelH relativeFrom="page">
              <wp14:pctWidth>0</wp14:pctWidth>
            </wp14:sizeRelH>
            <wp14:sizeRelV relativeFrom="page">
              <wp14:pctHeight>0</wp14:pctHeight>
            </wp14:sizeRelV>
          </wp:anchor>
        </w:drawing>
      </w:r>
    </w:p>
    <w:p w:rsidR="00663C31" w:rsidRDefault="00DB0766" w:rsidP="00663C31">
      <w:pPr>
        <w:spacing w:line="240" w:lineRule="auto"/>
        <w:ind w:left="360"/>
        <w:rPr>
          <w:lang w:val="en-US"/>
        </w:rPr>
      </w:pPr>
      <w:r w:rsidRPr="00F51AA9">
        <w:rPr>
          <w:b/>
          <w:noProof/>
        </w:rPr>
        <mc:AlternateContent>
          <mc:Choice Requires="wpg">
            <w:drawing>
              <wp:anchor distT="0" distB="0" distL="114300" distR="114300" simplePos="0" relativeHeight="251713536" behindDoc="0" locked="0" layoutInCell="1" allowOverlap="1" wp14:anchorId="5CBBA934" wp14:editId="2657235B">
                <wp:simplePos x="0" y="0"/>
                <wp:positionH relativeFrom="margin">
                  <wp:posOffset>3206115</wp:posOffset>
                </wp:positionH>
                <wp:positionV relativeFrom="paragraph">
                  <wp:posOffset>248920</wp:posOffset>
                </wp:positionV>
                <wp:extent cx="104775" cy="142875"/>
                <wp:effectExtent l="0" t="0" r="28575" b="28575"/>
                <wp:wrapNone/>
                <wp:docPr id="48" name="Grupo 48"/>
                <wp:cNvGraphicFramePr/>
                <a:graphic xmlns:a="http://schemas.openxmlformats.org/drawingml/2006/main">
                  <a:graphicData uri="http://schemas.microsoft.com/office/word/2010/wordprocessingGroup">
                    <wpg:wgp>
                      <wpg:cNvGrpSpPr/>
                      <wpg:grpSpPr>
                        <a:xfrm>
                          <a:off x="0" y="0"/>
                          <a:ext cx="104775" cy="142875"/>
                          <a:chOff x="0" y="0"/>
                          <a:chExt cx="276225" cy="247650"/>
                        </a:xfrm>
                      </wpg:grpSpPr>
                      <wps:wsp>
                        <wps:cNvPr id="49" name="Rectángulo: esquinas superiores redondeadas 49"/>
                        <wps:cNvSpPr/>
                        <wps:spPr>
                          <a:xfrm>
                            <a:off x="0" y="0"/>
                            <a:ext cx="276225" cy="219075"/>
                          </a:xfrm>
                          <a:prstGeom prst="round2Same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19050" y="200025"/>
                            <a:ext cx="238125" cy="47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BE89E7" id="Grupo 48" o:spid="_x0000_s1026" style="position:absolute;margin-left:252.45pt;margin-top:19.6pt;width:8.25pt;height:11.25pt;z-index:251713536;mso-position-horizontal-relative:margin;mso-width-relative:margin;mso-height-relative:margin" coordsize="276225,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">
                <v:shape id="Rectángulo: esquinas superiores redondeadas 49" o:spid="_x0000_s1027" style="position:absolute;width:276225;height:219075;visibility:visible;mso-wrap-style:square;v-text-anchor:middle" coordsize="27622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" path="m36513,l239712,v20166,,36513,16347,36513,36513l276225,219075r,l,219075r,l,36513c,16347,16347,,36513,xe" fillcolor="red" strokecolor="#243f60 [1604]" strokeweight="2pt">
                  <v:path arrowok="t" o:connecttype="custom" o:connectlocs="36513,0;239712,0;276225,36513;276225,219075;276225,219075;0,219075;0,219075;0,36513;36513,0" o:connectangles="0,0,0,0,0,0,0,0,0"/>
                </v:shape>
                <v:rect id="Rectángulo 50" o:spid="_x0000_s1028" style="position:absolute;left:19050;top:200025;width:23812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" fillcolor="white [3212]" strokecolor="#243f60 [1604]" strokeweight="2pt"/>
                <w10:wrap anchorx="margin"/>
              </v:group>
            </w:pict>
          </mc:Fallback>
        </mc:AlternateContent>
      </w:r>
    </w:p>
    <w:p w:rsidR="00663C31" w:rsidRDefault="00663C31" w:rsidP="00663C31">
      <w:pPr>
        <w:spacing w:line="240" w:lineRule="auto"/>
        <w:ind w:left="360"/>
        <w:rPr>
          <w:lang w:val="en-US"/>
        </w:rPr>
      </w:pPr>
    </w:p>
    <w:p w:rsidR="00663C31" w:rsidRDefault="00DB0766" w:rsidP="00663C31">
      <w:pPr>
        <w:spacing w:line="240" w:lineRule="auto"/>
        <w:ind w:left="360"/>
        <w:rPr>
          <w:lang w:val="en-US"/>
        </w:rPr>
      </w:pPr>
      <w:r w:rsidRPr="00F51AA9">
        <w:rPr>
          <w:b/>
          <w:noProof/>
        </w:rPr>
        <w:drawing>
          <wp:anchor distT="0" distB="0" distL="114300" distR="114300" simplePos="0" relativeHeight="251711488" behindDoc="0" locked="0" layoutInCell="1" allowOverlap="1" wp14:anchorId="30790DC3" wp14:editId="2F11C10A">
            <wp:simplePos x="0" y="0"/>
            <wp:positionH relativeFrom="column">
              <wp:posOffset>2347595</wp:posOffset>
            </wp:positionH>
            <wp:positionV relativeFrom="paragraph">
              <wp:posOffset>159385</wp:posOffset>
            </wp:positionV>
            <wp:extent cx="793705" cy="361950"/>
            <wp:effectExtent l="0" t="0" r="698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m_a2.png"/>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93705" cy="361950"/>
                    </a:xfrm>
                    <a:prstGeom prst="rect">
                      <a:avLst/>
                    </a:prstGeom>
                  </pic:spPr>
                </pic:pic>
              </a:graphicData>
            </a:graphic>
            <wp14:sizeRelH relativeFrom="page">
              <wp14:pctWidth>0</wp14:pctWidth>
            </wp14:sizeRelH>
            <wp14:sizeRelV relativeFrom="page">
              <wp14:pctHeight>0</wp14:pctHeight>
            </wp14:sizeRelV>
          </wp:anchor>
        </w:drawing>
      </w:r>
      <w:r w:rsidRPr="00F51AA9">
        <w:rPr>
          <w:b/>
          <w:noProof/>
        </w:rPr>
        <w:drawing>
          <wp:anchor distT="0" distB="0" distL="114300" distR="114300" simplePos="0" relativeHeight="251699200" behindDoc="0" locked="0" layoutInCell="1" allowOverlap="1" wp14:anchorId="66092E74" wp14:editId="0947FF9F">
            <wp:simplePos x="0" y="0"/>
            <wp:positionH relativeFrom="column">
              <wp:posOffset>3204845</wp:posOffset>
            </wp:positionH>
            <wp:positionV relativeFrom="paragraph">
              <wp:posOffset>130810</wp:posOffset>
            </wp:positionV>
            <wp:extent cx="752475" cy="375829"/>
            <wp:effectExtent l="0" t="0" r="0" b="571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m_a.png"/>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52475" cy="375829"/>
                    </a:xfrm>
                    <a:prstGeom prst="rect">
                      <a:avLst/>
                    </a:prstGeom>
                  </pic:spPr>
                </pic:pic>
              </a:graphicData>
            </a:graphic>
            <wp14:sizeRelH relativeFrom="page">
              <wp14:pctWidth>0</wp14:pctWidth>
            </wp14:sizeRelH>
            <wp14:sizeRelV relativeFrom="page">
              <wp14:pctHeight>0</wp14:pctHeight>
            </wp14:sizeRelV>
          </wp:anchor>
        </w:drawing>
      </w:r>
    </w:p>
    <w:p w:rsidR="00663C31" w:rsidRDefault="00663C31" w:rsidP="00663C31">
      <w:pPr>
        <w:spacing w:line="240" w:lineRule="auto"/>
        <w:ind w:left="360"/>
        <w:rPr>
          <w:lang w:val="en-US"/>
        </w:rPr>
      </w:pPr>
    </w:p>
    <w:p w:rsidR="00663C31" w:rsidRDefault="00DB0766" w:rsidP="00663C31">
      <w:pPr>
        <w:spacing w:line="240" w:lineRule="auto"/>
        <w:ind w:left="360"/>
        <w:rPr>
          <w:lang w:val="en-US"/>
        </w:rPr>
      </w:pPr>
      <w:r w:rsidRPr="00F51AA9">
        <w:rPr>
          <w:b/>
          <w:noProof/>
        </w:rPr>
        <w:drawing>
          <wp:anchor distT="0" distB="0" distL="114300" distR="114300" simplePos="0" relativeHeight="251709440" behindDoc="0" locked="0" layoutInCell="1" allowOverlap="1" wp14:anchorId="1B9E99E5" wp14:editId="2E82B491">
            <wp:simplePos x="0" y="0"/>
            <wp:positionH relativeFrom="column">
              <wp:posOffset>2466975</wp:posOffset>
            </wp:positionH>
            <wp:positionV relativeFrom="paragraph">
              <wp:posOffset>13970</wp:posOffset>
            </wp:positionV>
            <wp:extent cx="655320" cy="351372"/>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vl.png"/>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5320" cy="351372"/>
                    </a:xfrm>
                    <a:prstGeom prst="rect">
                      <a:avLst/>
                    </a:prstGeom>
                  </pic:spPr>
                </pic:pic>
              </a:graphicData>
            </a:graphic>
            <wp14:sizeRelH relativeFrom="page">
              <wp14:pctWidth>0</wp14:pctWidth>
            </wp14:sizeRelH>
            <wp14:sizeRelV relativeFrom="page">
              <wp14:pctHeight>0</wp14:pctHeight>
            </wp14:sizeRelV>
          </wp:anchor>
        </w:drawing>
      </w:r>
    </w:p>
    <w:p w:rsidR="00663C31" w:rsidRDefault="00663C31" w:rsidP="00663C31">
      <w:pPr>
        <w:spacing w:line="240" w:lineRule="auto"/>
        <w:ind w:left="360"/>
        <w:rPr>
          <w:lang w:val="en-US"/>
        </w:rPr>
      </w:pPr>
    </w:p>
    <w:p w:rsidR="00663C31" w:rsidRDefault="00ED0F9F" w:rsidP="00663C31">
      <w:pPr>
        <w:spacing w:line="240" w:lineRule="auto"/>
        <w:ind w:left="360"/>
        <w:rPr>
          <w:lang w:val="en-US"/>
        </w:rPr>
      </w:pPr>
      <w:r w:rsidRPr="00F51AA9">
        <w:rPr>
          <w:b/>
          <w:noProof/>
        </w:rPr>
        <w:drawing>
          <wp:anchor distT="0" distB="0" distL="114300" distR="114300" simplePos="0" relativeHeight="251701248" behindDoc="0" locked="0" layoutInCell="1" allowOverlap="1" wp14:anchorId="66092E74" wp14:editId="0947FF9F">
            <wp:simplePos x="0" y="0"/>
            <wp:positionH relativeFrom="column">
              <wp:posOffset>3223895</wp:posOffset>
            </wp:positionH>
            <wp:positionV relativeFrom="paragraph">
              <wp:posOffset>217170</wp:posOffset>
            </wp:positionV>
            <wp:extent cx="752475" cy="375829"/>
            <wp:effectExtent l="0" t="0" r="0"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m_a.png"/>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52475" cy="375829"/>
                    </a:xfrm>
                    <a:prstGeom prst="rect">
                      <a:avLst/>
                    </a:prstGeom>
                  </pic:spPr>
                </pic:pic>
              </a:graphicData>
            </a:graphic>
            <wp14:sizeRelH relativeFrom="page">
              <wp14:pctWidth>0</wp14:pctWidth>
            </wp14:sizeRelH>
            <wp14:sizeRelV relativeFrom="page">
              <wp14:pctHeight>0</wp14:pctHeight>
            </wp14:sizeRelV>
          </wp:anchor>
        </w:drawing>
      </w:r>
    </w:p>
    <w:p w:rsidR="00610EF1" w:rsidRDefault="00610EF1" w:rsidP="00663C31">
      <w:pPr>
        <w:spacing w:line="240" w:lineRule="auto"/>
        <w:ind w:left="360"/>
        <w:rPr>
          <w:lang w:val="en-US"/>
        </w:rPr>
      </w:pPr>
    </w:p>
    <w:p w:rsidR="00610EF1" w:rsidRDefault="00610EF1" w:rsidP="00663C31">
      <w:pPr>
        <w:spacing w:line="240" w:lineRule="auto"/>
        <w:ind w:left="360"/>
        <w:rPr>
          <w:lang w:val="en-US"/>
        </w:rPr>
      </w:pPr>
    </w:p>
    <w:p w:rsidR="00610EF1" w:rsidRDefault="00610EF1" w:rsidP="00663C31">
      <w:pPr>
        <w:spacing w:line="240" w:lineRule="auto"/>
        <w:ind w:left="360"/>
        <w:rPr>
          <w:lang w:val="en-US"/>
        </w:rPr>
      </w:pPr>
    </w:p>
    <w:p w:rsidR="00663C31" w:rsidRDefault="00ED0F9F" w:rsidP="00663C31">
      <w:pPr>
        <w:spacing w:line="240" w:lineRule="auto"/>
        <w:ind w:left="360"/>
        <w:rPr>
          <w:lang w:val="en-US"/>
        </w:rPr>
      </w:pPr>
      <w:r>
        <w:rPr>
          <w:noProof/>
          <w:lang w:val="en-US"/>
        </w:rPr>
        <w:drawing>
          <wp:anchor distT="0" distB="0" distL="114300" distR="114300" simplePos="0" relativeHeight="251671552" behindDoc="0" locked="0" layoutInCell="1" allowOverlap="1">
            <wp:simplePos x="0" y="0"/>
            <wp:positionH relativeFrom="column">
              <wp:posOffset>2948940</wp:posOffset>
            </wp:positionH>
            <wp:positionV relativeFrom="paragraph">
              <wp:posOffset>739140</wp:posOffset>
            </wp:positionV>
            <wp:extent cx="515620" cy="218380"/>
            <wp:effectExtent l="0" t="0" r="0" b="0"/>
            <wp:wrapNone/>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v.png"/>
                    <pic:cNvPicPr/>
                  </pic:nvPicPr>
                  <pic:blipFill>
                    <a:blip r:embed="rId19">
                      <a:extLst>
                        <a:ext uri="{28A0092B-C50C-407E-A947-70E740481C1C}">
                          <a14:useLocalDpi xmlns:a14="http://schemas.microsoft.com/office/drawing/2010/main" val="0"/>
                        </a:ext>
                      </a:extLst>
                    </a:blip>
                    <a:stretch>
                      <a:fillRect/>
                    </a:stretch>
                  </pic:blipFill>
                  <pic:spPr>
                    <a:xfrm>
                      <a:off x="0" y="0"/>
                      <a:ext cx="515620" cy="218380"/>
                    </a:xfrm>
                    <a:prstGeom prst="rect">
                      <a:avLst/>
                    </a:prstGeom>
                  </pic:spPr>
                </pic:pic>
              </a:graphicData>
            </a:graphic>
            <wp14:sizeRelH relativeFrom="page">
              <wp14:pctWidth>0</wp14:pctWidth>
            </wp14:sizeRelH>
            <wp14:sizeRelV relativeFrom="page">
              <wp14:pctHeight>0</wp14:pctHeight>
            </wp14:sizeRelV>
          </wp:anchor>
        </w:drawing>
      </w:r>
      <w:r w:rsidRPr="00F51AA9">
        <w:rPr>
          <w:b/>
          <w:noProof/>
        </w:rPr>
        <mc:AlternateContent>
          <mc:Choice Requires="wps">
            <w:drawing>
              <wp:anchor distT="0" distB="0" distL="114300" distR="114300" simplePos="0" relativeHeight="251661312" behindDoc="0" locked="0" layoutInCell="1" allowOverlap="1" wp14:anchorId="5F472B54" wp14:editId="485618DC">
                <wp:simplePos x="0" y="0"/>
                <wp:positionH relativeFrom="margin">
                  <wp:posOffset>3057525</wp:posOffset>
                </wp:positionH>
                <wp:positionV relativeFrom="paragraph">
                  <wp:posOffset>1445895</wp:posOffset>
                </wp:positionV>
                <wp:extent cx="219075" cy="2381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219075" cy="238125"/>
                        </a:xfrm>
                        <a:prstGeom prst="rect">
                          <a:avLst/>
                        </a:prstGeom>
                        <a:solidFill>
                          <a:schemeClr val="bg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6D497" id="Rectángulo 10" o:spid="_x0000_s1026" style="position:absolute;margin-left:240.75pt;margin-top:113.85pt;width:17.25pt;height:1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" fillcolor="#c4bc96 [2414]" strokecolor="#938953 [1614]" strokeweight="2pt">
                <w10:wrap anchorx="margin"/>
              </v:rect>
            </w:pict>
          </mc:Fallback>
        </mc:AlternateContent>
      </w:r>
    </w:p>
    <w:p w:rsidR="00663C31" w:rsidRPr="00DB0766" w:rsidRDefault="00DB0766" w:rsidP="00610EF1">
      <w:pPr>
        <w:pStyle w:val="Headline"/>
        <w:rPr>
          <w:rStyle w:val="Ttulo1Car"/>
          <w:rFonts w:eastAsiaTheme="minorHAnsi" w:cstheme="minorBidi"/>
          <w:bCs/>
          <w:caps/>
          <w:color w:val="auto"/>
          <w:sz w:val="36"/>
          <w:szCs w:val="22"/>
          <w:lang w:val="en-US"/>
        </w:rPr>
      </w:pPr>
      <w:bookmarkStart w:id="10" w:name="_Toc500294113"/>
      <w:r w:rsidRPr="00DB0766">
        <w:rPr>
          <w:rStyle w:val="Ttulo1Car"/>
          <w:rFonts w:eastAsiaTheme="minorHAnsi" w:cstheme="minorBidi"/>
          <w:bCs/>
          <w:caps/>
          <w:color w:val="auto"/>
          <w:sz w:val="36"/>
          <w:szCs w:val="22"/>
          <w:lang w:val="en-US"/>
        </w:rPr>
        <w:lastRenderedPageBreak/>
        <w:t>CONFIGURACIÓN DE SENSORES</w:t>
      </w:r>
      <w:bookmarkEnd w:id="10"/>
    </w:p>
    <w:p w:rsidR="00663C31" w:rsidRPr="00B3125C" w:rsidRDefault="00663C31" w:rsidP="00663C31">
      <w:pPr>
        <w:pStyle w:val="Ttulo2"/>
        <w:numPr>
          <w:ilvl w:val="1"/>
          <w:numId w:val="2"/>
        </w:numPr>
        <w:ind w:left="1698"/>
      </w:pPr>
      <w:bookmarkStart w:id="11" w:name="_Toc500294114"/>
      <w:bookmarkStart w:id="12" w:name="_Toc433177425"/>
      <w:bookmarkStart w:id="13" w:name="_Toc435188243"/>
      <w:proofErr w:type="spellStart"/>
      <w:r w:rsidRPr="00B3125C">
        <w:t>T</w:t>
      </w:r>
      <w:r w:rsidR="00DB0766">
        <w:t>i</w:t>
      </w:r>
      <w:r w:rsidRPr="00B3125C">
        <w:t>p</w:t>
      </w:r>
      <w:r w:rsidR="00DB0766">
        <w:t>o</w:t>
      </w:r>
      <w:proofErr w:type="spellEnd"/>
      <w:r w:rsidR="00DB0766">
        <w:t xml:space="preserve"> de </w:t>
      </w:r>
      <w:proofErr w:type="spellStart"/>
      <w:r w:rsidR="00DB0766">
        <w:t>sensores</w:t>
      </w:r>
      <w:bookmarkEnd w:id="11"/>
      <w:proofErr w:type="spellEnd"/>
      <w:r w:rsidR="00DB0766">
        <w:t xml:space="preserve"> </w:t>
      </w:r>
      <w:r w:rsidRPr="00B3125C">
        <w:t xml:space="preserve"> </w:t>
      </w:r>
      <w:bookmarkEnd w:id="12"/>
      <w:bookmarkEnd w:id="13"/>
    </w:p>
    <w:tbl>
      <w:tblPr>
        <w:tblW w:w="9072" w:type="dxa"/>
        <w:tblInd w:w="70" w:type="dxa"/>
        <w:tblLayout w:type="fixed"/>
        <w:tblCellMar>
          <w:left w:w="70" w:type="dxa"/>
          <w:right w:w="70" w:type="dxa"/>
        </w:tblCellMar>
        <w:tblLook w:val="04A0" w:firstRow="1" w:lastRow="0" w:firstColumn="1" w:lastColumn="0" w:noHBand="0" w:noVBand="1"/>
      </w:tblPr>
      <w:tblGrid>
        <w:gridCol w:w="1843"/>
        <w:gridCol w:w="992"/>
        <w:gridCol w:w="1134"/>
        <w:gridCol w:w="2127"/>
        <w:gridCol w:w="1417"/>
        <w:gridCol w:w="1559"/>
      </w:tblGrid>
      <w:tr w:rsidR="00663C31" w:rsidRPr="00C91F6A" w:rsidTr="00DB0766">
        <w:trPr>
          <w:trHeight w:val="406"/>
        </w:trPr>
        <w:tc>
          <w:tcPr>
            <w:tcW w:w="1843"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DB0766" w:rsidP="00C91F6A">
            <w:pPr>
              <w:pStyle w:val="Table"/>
              <w:rPr>
                <w:rFonts w:cs="Arial"/>
                <w:b/>
                <w:szCs w:val="20"/>
              </w:rPr>
            </w:pPr>
            <w:proofErr w:type="spellStart"/>
            <w:r>
              <w:rPr>
                <w:rFonts w:cs="Arial"/>
                <w:b/>
                <w:szCs w:val="20"/>
              </w:rPr>
              <w:t>Tipo</w:t>
            </w:r>
            <w:proofErr w:type="spellEnd"/>
            <w:r>
              <w:rPr>
                <w:rFonts w:cs="Arial"/>
                <w:b/>
                <w:szCs w:val="20"/>
              </w:rPr>
              <w:t xml:space="preserve"> de sensor</w:t>
            </w:r>
          </w:p>
        </w:tc>
        <w:tc>
          <w:tcPr>
            <w:tcW w:w="992"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C91F6A">
            <w:pPr>
              <w:pStyle w:val="Table"/>
              <w:rPr>
                <w:rFonts w:cs="Arial"/>
                <w:b/>
                <w:szCs w:val="20"/>
              </w:rPr>
            </w:pPr>
            <w:r w:rsidRPr="00C91F6A">
              <w:rPr>
                <w:rFonts w:cs="Arial"/>
                <w:b/>
                <w:szCs w:val="20"/>
              </w:rPr>
              <w:t>C</w:t>
            </w:r>
            <w:r w:rsidR="00DB0766">
              <w:rPr>
                <w:rFonts w:cs="Arial"/>
                <w:b/>
                <w:szCs w:val="20"/>
              </w:rPr>
              <w:t>anal</w:t>
            </w:r>
          </w:p>
        </w:tc>
        <w:tc>
          <w:tcPr>
            <w:tcW w:w="1134"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DB0766" w:rsidP="00C91F6A">
            <w:pPr>
              <w:pStyle w:val="Table"/>
              <w:rPr>
                <w:rFonts w:cs="Arial"/>
                <w:b/>
                <w:szCs w:val="20"/>
              </w:rPr>
            </w:pPr>
            <w:r>
              <w:rPr>
                <w:rFonts w:cs="Arial"/>
                <w:b/>
                <w:szCs w:val="20"/>
              </w:rPr>
              <w:t>Altura del sensor</w:t>
            </w:r>
          </w:p>
        </w:tc>
        <w:tc>
          <w:tcPr>
            <w:tcW w:w="2127" w:type="dxa"/>
            <w:tcBorders>
              <w:top w:val="single" w:sz="4" w:space="0" w:color="auto"/>
              <w:left w:val="single" w:sz="4" w:space="0" w:color="auto"/>
              <w:bottom w:val="single" w:sz="4" w:space="0" w:color="auto"/>
              <w:right w:val="single" w:sz="4" w:space="0" w:color="auto"/>
            </w:tcBorders>
            <w:shd w:val="clear" w:color="auto" w:fill="DDA643"/>
            <w:noWrap/>
            <w:vAlign w:val="center"/>
            <w:hideMark/>
          </w:tcPr>
          <w:p w:rsidR="00663C31" w:rsidRPr="00C91F6A" w:rsidRDefault="00DB0766" w:rsidP="00C91F6A">
            <w:pPr>
              <w:pStyle w:val="Table"/>
              <w:rPr>
                <w:rFonts w:cs="Arial"/>
                <w:b/>
                <w:szCs w:val="20"/>
              </w:rPr>
            </w:pPr>
            <w:proofErr w:type="spellStart"/>
            <w:r>
              <w:rPr>
                <w:rFonts w:cs="Arial"/>
                <w:b/>
                <w:szCs w:val="20"/>
              </w:rPr>
              <w:t>Modelo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DB0766" w:rsidP="00C91F6A">
            <w:pPr>
              <w:pStyle w:val="Table"/>
              <w:rPr>
                <w:rFonts w:cs="Arial"/>
                <w:b/>
                <w:szCs w:val="20"/>
              </w:rPr>
            </w:pPr>
            <w:proofErr w:type="spellStart"/>
            <w:r>
              <w:rPr>
                <w:rFonts w:cs="Arial"/>
                <w:b/>
                <w:szCs w:val="20"/>
              </w:rPr>
              <w:t>Fab</w:t>
            </w:r>
            <w:r w:rsidR="00663C31" w:rsidRPr="00C91F6A">
              <w:rPr>
                <w:rFonts w:cs="Arial"/>
                <w:b/>
                <w:szCs w:val="20"/>
              </w:rPr>
              <w:t>r</w:t>
            </w:r>
            <w:r>
              <w:rPr>
                <w:rFonts w:cs="Arial"/>
                <w:b/>
                <w:szCs w:val="20"/>
              </w:rPr>
              <w:t>icante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DB0766" w:rsidP="00C91F6A">
            <w:pPr>
              <w:pStyle w:val="Table"/>
              <w:rPr>
                <w:rFonts w:cs="Arial"/>
                <w:b/>
                <w:szCs w:val="20"/>
              </w:rPr>
            </w:pPr>
            <w:r>
              <w:rPr>
                <w:rFonts w:cs="Arial"/>
                <w:b/>
                <w:szCs w:val="20"/>
              </w:rPr>
              <w:t xml:space="preserve">Día de </w:t>
            </w:r>
            <w:proofErr w:type="spellStart"/>
            <w:r>
              <w:rPr>
                <w:rFonts w:cs="Arial"/>
                <w:b/>
                <w:szCs w:val="20"/>
              </w:rPr>
              <w:t>instalación</w:t>
            </w:r>
            <w:proofErr w:type="spellEnd"/>
          </w:p>
        </w:tc>
      </w:tr>
      <w:tr w:rsidR="00663C31" w:rsidRPr="00C91F6A" w:rsidTr="00C91F6A">
        <w:trPr>
          <w:trHeight w:val="270"/>
        </w:trPr>
        <w:tc>
          <w:tcPr>
            <w:tcW w:w="1843" w:type="dxa"/>
            <w:tcBorders>
              <w:top w:val="nil"/>
              <w:left w:val="single" w:sz="4" w:space="0" w:color="auto"/>
              <w:bottom w:val="single" w:sz="4" w:space="0" w:color="auto"/>
              <w:right w:val="single" w:sz="4" w:space="0" w:color="auto"/>
            </w:tcBorders>
            <w:shd w:val="clear" w:color="auto" w:fill="auto"/>
          </w:tcPr>
          <w:p w:rsidR="00DB0766" w:rsidRPr="00C91F6A" w:rsidRDefault="00663C31" w:rsidP="00791FCC">
            <w:pPr>
              <w:pStyle w:val="Table"/>
              <w:rPr>
                <w:rFonts w:cs="Arial"/>
                <w:szCs w:val="20"/>
                <w:lang w:eastAsia="es-MX"/>
              </w:rPr>
            </w:pPr>
            <w:proofErr w:type="spellStart"/>
            <w:r w:rsidRPr="00C91F6A">
              <w:rPr>
                <w:rFonts w:cs="Arial"/>
                <w:szCs w:val="20"/>
                <w:lang w:eastAsia="es-MX"/>
              </w:rPr>
              <w:t>Anem</w:t>
            </w:r>
            <w:r w:rsidR="009F3CDA">
              <w:rPr>
                <w:rFonts w:cs="Arial"/>
                <w:szCs w:val="20"/>
                <w:lang w:eastAsia="es-MX"/>
              </w:rPr>
              <w:t>ó</w:t>
            </w:r>
            <w:r w:rsidRPr="00C91F6A">
              <w:rPr>
                <w:rFonts w:cs="Arial"/>
                <w:szCs w:val="20"/>
                <w:lang w:eastAsia="es-MX"/>
              </w:rPr>
              <w:t>met</w:t>
            </w:r>
            <w:r w:rsidR="00DB0766">
              <w:rPr>
                <w:rFonts w:cs="Arial"/>
                <w:szCs w:val="20"/>
                <w:lang w:eastAsia="es-MX"/>
              </w:rPr>
              <w:t>ro</w:t>
            </w:r>
            <w:proofErr w:type="spellEnd"/>
          </w:p>
        </w:tc>
        <w:tc>
          <w:tcPr>
            <w:tcW w:w="992" w:type="dxa"/>
            <w:tcBorders>
              <w:top w:val="nil"/>
              <w:left w:val="single" w:sz="4" w:space="0" w:color="auto"/>
              <w:bottom w:val="single" w:sz="4" w:space="0" w:color="auto"/>
              <w:right w:val="single" w:sz="4" w:space="0" w:color="auto"/>
            </w:tcBorders>
            <w:shd w:val="clear" w:color="auto" w:fill="auto"/>
          </w:tcPr>
          <w:p w:rsidR="00663C31" w:rsidRPr="00C91F6A" w:rsidRDefault="00663C31" w:rsidP="00791FCC">
            <w:pPr>
              <w:pStyle w:val="Table"/>
              <w:rPr>
                <w:rFonts w:cs="Arial"/>
                <w:szCs w:val="20"/>
                <w:lang w:eastAsia="es-MX"/>
              </w:rPr>
            </w:pPr>
            <w:r w:rsidRPr="00C91F6A">
              <w:rPr>
                <w:rFonts w:cs="Arial"/>
                <w:szCs w:val="20"/>
                <w:lang w:eastAsia="es-MX"/>
              </w:rPr>
              <w:t>1</w:t>
            </w:r>
          </w:p>
        </w:tc>
        <w:tc>
          <w:tcPr>
            <w:tcW w:w="1134" w:type="dxa"/>
            <w:tcBorders>
              <w:top w:val="nil"/>
              <w:left w:val="single" w:sz="4" w:space="0" w:color="auto"/>
              <w:bottom w:val="single" w:sz="4" w:space="0" w:color="auto"/>
              <w:right w:val="single" w:sz="4" w:space="0" w:color="auto"/>
            </w:tcBorders>
            <w:shd w:val="clear" w:color="auto" w:fill="auto"/>
          </w:tcPr>
          <w:p w:rsidR="00663C31" w:rsidRPr="00C91F6A" w:rsidRDefault="009F3CDA" w:rsidP="00791FCC">
            <w:pPr>
              <w:pStyle w:val="Table"/>
              <w:rPr>
                <w:rFonts w:cs="Arial"/>
                <w:szCs w:val="20"/>
                <w:lang w:eastAsia="es-MX"/>
              </w:rPr>
            </w:pPr>
            <w:r>
              <w:rPr>
                <w:rFonts w:cs="Arial"/>
                <w:szCs w:val="20"/>
                <w:lang w:eastAsia="es-MX"/>
              </w:rPr>
              <w:t>82.5</w:t>
            </w:r>
            <w:r w:rsidR="00663C31" w:rsidRPr="00C91F6A">
              <w:rPr>
                <w:rFonts w:cs="Arial"/>
                <w:szCs w:val="20"/>
                <w:lang w:eastAsia="es-MX"/>
              </w:rPr>
              <w:t xml:space="preserve"> m</w:t>
            </w:r>
          </w:p>
        </w:tc>
        <w:tc>
          <w:tcPr>
            <w:tcW w:w="2127" w:type="dxa"/>
            <w:tcBorders>
              <w:top w:val="nil"/>
              <w:left w:val="single" w:sz="4" w:space="0" w:color="auto"/>
              <w:bottom w:val="single" w:sz="4" w:space="0" w:color="auto"/>
              <w:right w:val="single" w:sz="4" w:space="0" w:color="auto"/>
            </w:tcBorders>
            <w:shd w:val="clear" w:color="auto" w:fill="auto"/>
            <w:noWrap/>
            <w:vAlign w:val="center"/>
          </w:tcPr>
          <w:p w:rsidR="00663C31" w:rsidRPr="00C91F6A" w:rsidRDefault="00663C31" w:rsidP="00791FCC">
            <w:pPr>
              <w:pStyle w:val="Table"/>
              <w:rPr>
                <w:rFonts w:cs="Arial"/>
                <w:szCs w:val="20"/>
              </w:rPr>
            </w:pPr>
            <w:proofErr w:type="spellStart"/>
            <w:r w:rsidRPr="00C91F6A">
              <w:rPr>
                <w:rFonts w:cs="Arial"/>
                <w:szCs w:val="20"/>
              </w:rPr>
              <w:t>Thies</w:t>
            </w:r>
            <w:proofErr w:type="spellEnd"/>
            <w:r w:rsidRPr="00C91F6A">
              <w:rPr>
                <w:rFonts w:cs="Arial"/>
                <w:szCs w:val="20"/>
              </w:rPr>
              <w:t xml:space="preserve"> FC Advanced</w:t>
            </w:r>
          </w:p>
        </w:tc>
        <w:tc>
          <w:tcPr>
            <w:tcW w:w="1417"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proofErr w:type="spellStart"/>
            <w:r w:rsidRPr="00C91F6A">
              <w:rPr>
                <w:rFonts w:cs="Arial"/>
                <w:szCs w:val="20"/>
              </w:rPr>
              <w:t>Thies</w:t>
            </w:r>
            <w:proofErr w:type="spellEnd"/>
            <w:r w:rsidRPr="00C91F6A">
              <w:rPr>
                <w:rFonts w:cs="Arial"/>
                <w:szCs w:val="20"/>
              </w:rPr>
              <w:t xml:space="preserve"> </w:t>
            </w:r>
            <w:proofErr w:type="spellStart"/>
            <w:r w:rsidRPr="00C91F6A">
              <w:rPr>
                <w:rFonts w:cs="Arial"/>
                <w:szCs w:val="20"/>
              </w:rPr>
              <w:t>clima</w:t>
            </w:r>
            <w:proofErr w:type="spellEnd"/>
          </w:p>
        </w:tc>
        <w:tc>
          <w:tcPr>
            <w:tcW w:w="1559"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r w:rsidRPr="00C91F6A">
              <w:rPr>
                <w:szCs w:val="20"/>
              </w:rPr>
              <w:t>YYYY/MM/DD</w:t>
            </w:r>
          </w:p>
        </w:tc>
      </w:tr>
      <w:tr w:rsidR="009F3CDA" w:rsidRPr="00C91F6A" w:rsidTr="00C91F6A">
        <w:trPr>
          <w:trHeight w:val="433"/>
        </w:trPr>
        <w:tc>
          <w:tcPr>
            <w:tcW w:w="1843" w:type="dxa"/>
            <w:tcBorders>
              <w:top w:val="nil"/>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proofErr w:type="spellStart"/>
            <w:r w:rsidRPr="00C91F6A">
              <w:rPr>
                <w:rFonts w:cs="Arial"/>
                <w:szCs w:val="20"/>
                <w:lang w:eastAsia="es-MX"/>
              </w:rPr>
              <w:t>Anem</w:t>
            </w:r>
            <w:r>
              <w:rPr>
                <w:rFonts w:cs="Arial"/>
                <w:szCs w:val="20"/>
                <w:lang w:eastAsia="es-MX"/>
              </w:rPr>
              <w:t>ó</w:t>
            </w:r>
            <w:r w:rsidRPr="00C91F6A">
              <w:rPr>
                <w:rFonts w:cs="Arial"/>
                <w:szCs w:val="20"/>
                <w:lang w:eastAsia="es-MX"/>
              </w:rPr>
              <w:t>met</w:t>
            </w:r>
            <w:r>
              <w:rPr>
                <w:rFonts w:cs="Arial"/>
                <w:szCs w:val="20"/>
                <w:lang w:eastAsia="es-MX"/>
              </w:rPr>
              <w:t>ro</w:t>
            </w:r>
            <w:proofErr w:type="spellEnd"/>
          </w:p>
        </w:tc>
        <w:tc>
          <w:tcPr>
            <w:tcW w:w="992" w:type="dxa"/>
            <w:tcBorders>
              <w:top w:val="nil"/>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sidRPr="00C91F6A">
              <w:rPr>
                <w:rFonts w:cs="Arial"/>
                <w:szCs w:val="20"/>
                <w:lang w:eastAsia="es-MX"/>
              </w:rPr>
              <w:t>2</w:t>
            </w:r>
          </w:p>
        </w:tc>
        <w:tc>
          <w:tcPr>
            <w:tcW w:w="1134" w:type="dxa"/>
            <w:tcBorders>
              <w:top w:val="nil"/>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80.0</w:t>
            </w:r>
            <w:r w:rsidRPr="00C91F6A">
              <w:rPr>
                <w:rFonts w:cs="Arial"/>
                <w:szCs w:val="20"/>
                <w:lang w:eastAsia="es-MX"/>
              </w:rPr>
              <w:t xml:space="preserve"> m</w:t>
            </w:r>
          </w:p>
        </w:tc>
        <w:tc>
          <w:tcPr>
            <w:tcW w:w="2127" w:type="dxa"/>
            <w:tcBorders>
              <w:top w:val="nil"/>
              <w:left w:val="single" w:sz="4" w:space="0" w:color="auto"/>
              <w:bottom w:val="single" w:sz="4" w:space="0" w:color="auto"/>
              <w:right w:val="single" w:sz="4" w:space="0" w:color="auto"/>
            </w:tcBorders>
            <w:shd w:val="clear" w:color="auto" w:fill="auto"/>
            <w:noWrap/>
          </w:tcPr>
          <w:p w:rsidR="009F3CDA" w:rsidRPr="00C91F6A" w:rsidRDefault="004A39AF" w:rsidP="009F3CDA">
            <w:pPr>
              <w:pStyle w:val="Table"/>
              <w:rPr>
                <w:rFonts w:cs="Arial"/>
                <w:szCs w:val="20"/>
              </w:rPr>
            </w:pPr>
            <w:r>
              <w:rPr>
                <w:rFonts w:cs="Arial"/>
                <w:szCs w:val="20"/>
              </w:rPr>
              <w:t>40C</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nil"/>
              <w:left w:val="single" w:sz="4" w:space="0" w:color="auto"/>
              <w:bottom w:val="single" w:sz="4" w:space="0" w:color="auto"/>
              <w:right w:val="single" w:sz="4" w:space="0" w:color="auto"/>
            </w:tcBorders>
            <w:shd w:val="clear" w:color="auto" w:fill="auto"/>
          </w:tcPr>
          <w:p w:rsidR="009F3CDA" w:rsidRPr="009F3CDA" w:rsidRDefault="009F3CDA" w:rsidP="009F3CDA">
            <w:pPr>
              <w:pStyle w:val="Table"/>
              <w:rPr>
                <w:rFonts w:cs="Arial"/>
                <w:szCs w:val="20"/>
                <w:lang w:eastAsia="es-MX"/>
              </w:rPr>
            </w:pPr>
            <w:r w:rsidRPr="002B6642">
              <w:rPr>
                <w:rFonts w:cs="Arial"/>
                <w:szCs w:val="20"/>
                <w:lang w:eastAsia="es-MX"/>
              </w:rPr>
              <w:t>Anemómetro</w:t>
            </w:r>
          </w:p>
        </w:tc>
        <w:tc>
          <w:tcPr>
            <w:tcW w:w="992" w:type="dxa"/>
            <w:tcBorders>
              <w:top w:val="nil"/>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sidRPr="00C91F6A">
              <w:rPr>
                <w:rFonts w:cs="Arial"/>
                <w:szCs w:val="20"/>
                <w:lang w:eastAsia="es-MX"/>
              </w:rPr>
              <w:t>3</w:t>
            </w:r>
          </w:p>
        </w:tc>
        <w:tc>
          <w:tcPr>
            <w:tcW w:w="1134" w:type="dxa"/>
            <w:tcBorders>
              <w:top w:val="nil"/>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59.9</w:t>
            </w:r>
            <w:r w:rsidRPr="00C91F6A">
              <w:rPr>
                <w:rFonts w:cs="Arial"/>
                <w:szCs w:val="20"/>
                <w:lang w:eastAsia="es-MX"/>
              </w:rPr>
              <w:t xml:space="preserve"> m</w:t>
            </w:r>
          </w:p>
        </w:tc>
        <w:tc>
          <w:tcPr>
            <w:tcW w:w="2127" w:type="dxa"/>
            <w:tcBorders>
              <w:top w:val="nil"/>
              <w:left w:val="single" w:sz="4" w:space="0" w:color="auto"/>
              <w:bottom w:val="single" w:sz="4" w:space="0" w:color="auto"/>
              <w:right w:val="single" w:sz="4" w:space="0" w:color="auto"/>
            </w:tcBorders>
            <w:shd w:val="clear" w:color="auto" w:fill="auto"/>
            <w:noWrap/>
          </w:tcPr>
          <w:p w:rsidR="009F3CDA" w:rsidRPr="00C91F6A" w:rsidRDefault="009F3CDA" w:rsidP="009F3CDA">
            <w:pPr>
              <w:pStyle w:val="Table"/>
              <w:rPr>
                <w:rFonts w:cs="Arial"/>
                <w:szCs w:val="20"/>
              </w:rPr>
            </w:pPr>
            <w:r>
              <w:rPr>
                <w:rFonts w:cs="Arial"/>
                <w:szCs w:val="20"/>
              </w:rPr>
              <w:t>Class1</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9F3CDA" w:rsidRDefault="009F3CDA" w:rsidP="009F3CDA">
            <w:pPr>
              <w:pStyle w:val="Table"/>
              <w:rPr>
                <w:rFonts w:cs="Arial"/>
                <w:szCs w:val="20"/>
                <w:lang w:eastAsia="es-MX"/>
              </w:rPr>
            </w:pPr>
            <w:r w:rsidRPr="002B6642">
              <w:rPr>
                <w:rFonts w:cs="Arial"/>
                <w:szCs w:val="20"/>
                <w:lang w:eastAsia="es-MX"/>
              </w:rPr>
              <w:t>Anemómetro</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13</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59.5</w:t>
            </w:r>
            <w:r w:rsidRPr="00C91F6A">
              <w:rPr>
                <w:rFonts w:cs="Arial"/>
                <w:szCs w:val="20"/>
                <w:lang w:eastAsia="es-MX"/>
              </w:rPr>
              <w:t xml:space="preserve"> m</w:t>
            </w:r>
          </w:p>
        </w:tc>
        <w:tc>
          <w:tcPr>
            <w:tcW w:w="2127" w:type="dxa"/>
            <w:tcBorders>
              <w:top w:val="single" w:sz="4" w:space="0" w:color="auto"/>
              <w:left w:val="single" w:sz="4" w:space="0" w:color="auto"/>
              <w:bottom w:val="single" w:sz="4" w:space="0" w:color="auto"/>
              <w:right w:val="single" w:sz="4" w:space="0" w:color="auto"/>
            </w:tcBorders>
            <w:shd w:val="clear" w:color="auto" w:fill="auto"/>
            <w:noWrap/>
          </w:tcPr>
          <w:p w:rsidR="009F3CDA" w:rsidRPr="00C91F6A" w:rsidRDefault="004A39AF" w:rsidP="009F3CDA">
            <w:pPr>
              <w:pStyle w:val="Table"/>
              <w:rPr>
                <w:rFonts w:cs="Arial"/>
                <w:szCs w:val="20"/>
              </w:rPr>
            </w:pPr>
            <w:r>
              <w:rPr>
                <w:rFonts w:cs="Arial"/>
                <w:szCs w:val="20"/>
              </w:rPr>
              <w:t>40C</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9F3CDA" w:rsidRDefault="009F3CDA" w:rsidP="009F3CDA">
            <w:pPr>
              <w:pStyle w:val="Table"/>
              <w:rPr>
                <w:rFonts w:cs="Arial"/>
                <w:szCs w:val="20"/>
                <w:lang w:eastAsia="es-MX"/>
              </w:rPr>
            </w:pPr>
            <w:r w:rsidRPr="002B6642">
              <w:rPr>
                <w:rFonts w:cs="Arial"/>
                <w:szCs w:val="20"/>
                <w:lang w:eastAsia="es-MX"/>
              </w:rPr>
              <w:t>Anemómetro</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14</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39.8</w:t>
            </w:r>
            <w:r w:rsidRPr="00C91F6A">
              <w:rPr>
                <w:rFonts w:cs="Arial"/>
                <w:szCs w:val="20"/>
                <w:lang w:eastAsia="es-MX"/>
              </w:rPr>
              <w:t xml:space="preserve"> m</w:t>
            </w:r>
          </w:p>
        </w:tc>
        <w:tc>
          <w:tcPr>
            <w:tcW w:w="2127" w:type="dxa"/>
            <w:tcBorders>
              <w:top w:val="single" w:sz="4" w:space="0" w:color="auto"/>
              <w:left w:val="single" w:sz="4" w:space="0" w:color="auto"/>
              <w:bottom w:val="single" w:sz="4" w:space="0" w:color="auto"/>
              <w:right w:val="single" w:sz="4" w:space="0" w:color="auto"/>
            </w:tcBorders>
            <w:shd w:val="clear" w:color="auto" w:fill="auto"/>
            <w:noWrap/>
          </w:tcPr>
          <w:p w:rsidR="009F3CDA" w:rsidRPr="00C91F6A" w:rsidRDefault="004A39AF" w:rsidP="009F3CDA">
            <w:pPr>
              <w:pStyle w:val="Table"/>
              <w:rPr>
                <w:rFonts w:cs="Arial"/>
                <w:szCs w:val="20"/>
              </w:rPr>
            </w:pPr>
            <w:r>
              <w:rPr>
                <w:rFonts w:cs="Arial"/>
                <w:szCs w:val="20"/>
              </w:rPr>
              <w:t>40C</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proofErr w:type="spellStart"/>
            <w:r>
              <w:rPr>
                <w:rFonts w:cs="Arial"/>
                <w:szCs w:val="20"/>
                <w:lang w:eastAsia="es-MX"/>
              </w:rPr>
              <w:t>Veleta</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7</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79.7</w:t>
            </w:r>
            <w:r w:rsidRPr="00C91F6A">
              <w:rPr>
                <w:rFonts w:cs="Arial"/>
                <w:szCs w:val="20"/>
                <w:lang w:eastAsia="es-MX"/>
              </w:rPr>
              <w:t xml:space="preserve"> m</w:t>
            </w:r>
          </w:p>
        </w:tc>
        <w:tc>
          <w:tcPr>
            <w:tcW w:w="2127" w:type="dxa"/>
            <w:tcBorders>
              <w:top w:val="single" w:sz="4" w:space="0" w:color="auto"/>
              <w:left w:val="single" w:sz="4" w:space="0" w:color="auto"/>
              <w:bottom w:val="single" w:sz="4" w:space="0" w:color="auto"/>
              <w:right w:val="single" w:sz="4" w:space="0" w:color="auto"/>
            </w:tcBorders>
            <w:shd w:val="clear" w:color="auto" w:fill="auto"/>
            <w:noWrap/>
          </w:tcPr>
          <w:p w:rsidR="009F3CDA" w:rsidRPr="00C91F6A" w:rsidRDefault="009F3CDA" w:rsidP="009F3CDA">
            <w:pPr>
              <w:pStyle w:val="Table"/>
              <w:rPr>
                <w:rFonts w:cs="Arial"/>
                <w:szCs w:val="20"/>
              </w:rPr>
            </w:pPr>
            <w:r>
              <w:rPr>
                <w:rFonts w:cs="Arial"/>
                <w:szCs w:val="20"/>
              </w:rPr>
              <w:t>200P</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proofErr w:type="spellStart"/>
            <w:r>
              <w:rPr>
                <w:rFonts w:cs="Arial"/>
                <w:szCs w:val="20"/>
                <w:lang w:eastAsia="es-MX"/>
              </w:rPr>
              <w:t>Veleta</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8</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lang w:eastAsia="es-MX"/>
              </w:rPr>
            </w:pPr>
            <w:r>
              <w:rPr>
                <w:rFonts w:cs="Arial"/>
                <w:szCs w:val="20"/>
                <w:lang w:eastAsia="es-MX"/>
              </w:rPr>
              <w:t>58.7</w:t>
            </w:r>
            <w:r w:rsidRPr="00C91F6A">
              <w:rPr>
                <w:rFonts w:cs="Arial"/>
                <w:szCs w:val="20"/>
                <w:lang w:eastAsia="es-MX"/>
              </w:rPr>
              <w:t xml:space="preserve"> m</w:t>
            </w:r>
          </w:p>
        </w:tc>
        <w:tc>
          <w:tcPr>
            <w:tcW w:w="2127" w:type="dxa"/>
            <w:tcBorders>
              <w:top w:val="single" w:sz="4" w:space="0" w:color="auto"/>
              <w:left w:val="single" w:sz="4" w:space="0" w:color="auto"/>
              <w:bottom w:val="single" w:sz="4" w:space="0" w:color="auto"/>
              <w:right w:val="single" w:sz="4" w:space="0" w:color="auto"/>
            </w:tcBorders>
            <w:shd w:val="clear" w:color="auto" w:fill="auto"/>
            <w:noWrap/>
          </w:tcPr>
          <w:p w:rsidR="009F3CDA" w:rsidRPr="00C91F6A" w:rsidRDefault="009F3CDA" w:rsidP="009F3CDA">
            <w:pPr>
              <w:pStyle w:val="Table"/>
              <w:rPr>
                <w:rFonts w:cs="Arial"/>
                <w:szCs w:val="20"/>
              </w:rPr>
            </w:pPr>
            <w:r>
              <w:rPr>
                <w:rFonts w:cs="Arial"/>
                <w:szCs w:val="20"/>
              </w:rPr>
              <w:t>200P</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2F0BD4" w:rsidP="009F3CDA">
            <w:pPr>
              <w:pStyle w:val="Table"/>
              <w:rPr>
                <w:rFonts w:cs="Arial"/>
                <w:szCs w:val="20"/>
              </w:rPr>
            </w:pPr>
            <w:r>
              <w:rPr>
                <w:szCs w:val="20"/>
              </w:rPr>
              <w:t>2017</w:t>
            </w:r>
            <w:r w:rsidR="009F3CDA" w:rsidRPr="00C91F6A">
              <w:rPr>
                <w:szCs w:val="20"/>
              </w:rPr>
              <w:t>/</w:t>
            </w:r>
            <w:r>
              <w:rPr>
                <w:szCs w:val="20"/>
              </w:rPr>
              <w:t>11</w:t>
            </w:r>
            <w:r w:rsidR="009F3CDA" w:rsidRPr="00C91F6A">
              <w:rPr>
                <w:szCs w:val="20"/>
              </w:rPr>
              <w:t>/</w:t>
            </w:r>
            <w:r>
              <w:rPr>
                <w:szCs w:val="20"/>
              </w:rPr>
              <w:t>30</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proofErr w:type="spellStart"/>
            <w:r>
              <w:rPr>
                <w:rFonts w:cs="Arial"/>
                <w:szCs w:val="20"/>
              </w:rPr>
              <w:t>Alimentación</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Pr>
                <w:rFonts w:cs="Arial"/>
                <w:szCs w:val="20"/>
              </w:rPr>
              <w:t>4</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Pr>
                <w:rFonts w:cs="Arial"/>
                <w:szCs w:val="20"/>
              </w:rPr>
              <w:t>10.0m</w:t>
            </w:r>
          </w:p>
        </w:tc>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F3CDA" w:rsidRPr="00C91F6A" w:rsidRDefault="009F3CDA" w:rsidP="009F3CDA">
            <w:pPr>
              <w:pStyle w:val="Table"/>
              <w:rPr>
                <w:rFonts w:cs="Arial"/>
                <w:szCs w:val="20"/>
              </w:rPr>
            </w:pPr>
            <w:proofErr w:type="spellStart"/>
            <w:r>
              <w:rPr>
                <w:rFonts w:cs="Arial"/>
                <w:szCs w:val="20"/>
              </w:rPr>
              <w:t>iPack</w:t>
            </w:r>
            <w:proofErr w:type="spellEnd"/>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9F3CDA"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proofErr w:type="spellStart"/>
            <w:r>
              <w:rPr>
                <w:rFonts w:cs="Arial"/>
                <w:szCs w:val="20"/>
              </w:rPr>
              <w:t>Temperatura</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Pr>
                <w:rFonts w:cs="Arial"/>
                <w:szCs w:val="20"/>
              </w:rPr>
              <w:t>9</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F3CDA" w:rsidRPr="00C91F6A" w:rsidRDefault="004A39AF" w:rsidP="009F3CDA">
            <w:pPr>
              <w:pStyle w:val="Table"/>
              <w:rPr>
                <w:rFonts w:cs="Arial"/>
                <w:szCs w:val="20"/>
              </w:rPr>
            </w:pPr>
            <w:r>
              <w:rPr>
                <w:rFonts w:cs="Arial"/>
                <w:szCs w:val="20"/>
              </w:rPr>
              <w:t>13.3 m</w:t>
            </w:r>
          </w:p>
        </w:tc>
        <w:tc>
          <w:tcPr>
            <w:tcW w:w="2127" w:type="dxa"/>
            <w:tcBorders>
              <w:top w:val="single" w:sz="4" w:space="0" w:color="auto"/>
              <w:left w:val="single" w:sz="4" w:space="0" w:color="auto"/>
              <w:bottom w:val="single" w:sz="4" w:space="0" w:color="auto"/>
              <w:right w:val="single" w:sz="4" w:space="0" w:color="auto"/>
            </w:tcBorders>
            <w:shd w:val="clear" w:color="auto" w:fill="auto"/>
            <w:noWrap/>
          </w:tcPr>
          <w:p w:rsidR="009F3CDA" w:rsidRPr="00C91F6A" w:rsidRDefault="004A39AF" w:rsidP="009F3CDA">
            <w:pPr>
              <w:pStyle w:val="Table"/>
              <w:rPr>
                <w:rFonts w:cs="Arial"/>
                <w:szCs w:val="20"/>
              </w:rPr>
            </w:pPr>
            <w:r>
              <w:rPr>
                <w:rFonts w:cs="Arial"/>
                <w:szCs w:val="20"/>
              </w:rPr>
              <w:t>110S</w:t>
            </w:r>
          </w:p>
        </w:tc>
        <w:tc>
          <w:tcPr>
            <w:tcW w:w="1417" w:type="dxa"/>
            <w:tcBorders>
              <w:top w:val="single" w:sz="4" w:space="0" w:color="auto"/>
              <w:left w:val="nil"/>
              <w:bottom w:val="single" w:sz="4" w:space="0" w:color="auto"/>
              <w:right w:val="single" w:sz="4" w:space="0" w:color="auto"/>
            </w:tcBorders>
            <w:shd w:val="clear" w:color="auto" w:fill="auto"/>
          </w:tcPr>
          <w:p w:rsidR="009F3CDA" w:rsidRPr="009F3CDA" w:rsidRDefault="009F3CDA" w:rsidP="009F3CDA">
            <w:pPr>
              <w:pStyle w:val="Table"/>
              <w:rPr>
                <w:rFonts w:cs="Arial"/>
                <w:szCs w:val="20"/>
              </w:rPr>
            </w:pPr>
            <w:r w:rsidRPr="00C67B54">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9F3CDA" w:rsidRPr="00C91F6A" w:rsidRDefault="009F3CDA" w:rsidP="009F3CDA">
            <w:pPr>
              <w:pStyle w:val="Table"/>
              <w:rPr>
                <w:rFonts w:cs="Arial"/>
                <w:szCs w:val="20"/>
              </w:rPr>
            </w:pPr>
            <w:r w:rsidRPr="00C91F6A">
              <w:rPr>
                <w:szCs w:val="20"/>
              </w:rPr>
              <w:t>YYYY/MM/DD</w:t>
            </w:r>
          </w:p>
        </w:tc>
      </w:tr>
      <w:tr w:rsidR="00663C31"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9F3CDA" w:rsidP="00791FCC">
            <w:pPr>
              <w:pStyle w:val="Table"/>
              <w:rPr>
                <w:rFonts w:cs="Arial"/>
                <w:szCs w:val="20"/>
              </w:rPr>
            </w:pPr>
            <w:proofErr w:type="spellStart"/>
            <w:r>
              <w:rPr>
                <w:rFonts w:cs="Arial"/>
                <w:szCs w:val="20"/>
              </w:rPr>
              <w:t>Humedad</w:t>
            </w:r>
            <w:proofErr w:type="spellEnd"/>
            <w:r>
              <w:rPr>
                <w:rFonts w:cs="Arial"/>
                <w:szCs w:val="20"/>
              </w:rPr>
              <w:t xml:space="preserve"> </w:t>
            </w:r>
            <w:proofErr w:type="spellStart"/>
            <w:r>
              <w:rPr>
                <w:rFonts w:cs="Arial"/>
                <w:szCs w:val="20"/>
              </w:rPr>
              <w:t>Relativa</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9F3CDA" w:rsidP="00791FCC">
            <w:pPr>
              <w:pStyle w:val="Table"/>
              <w:rPr>
                <w:rFonts w:cs="Arial"/>
                <w:szCs w:val="20"/>
              </w:rPr>
            </w:pPr>
            <w:r>
              <w:rPr>
                <w:rFonts w:cs="Arial"/>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4A39AF" w:rsidP="00791FCC">
            <w:pPr>
              <w:pStyle w:val="Table"/>
              <w:rPr>
                <w:rFonts w:cs="Arial"/>
                <w:szCs w:val="20"/>
              </w:rPr>
            </w:pPr>
            <w:r>
              <w:rPr>
                <w:rFonts w:cs="Arial"/>
                <w:szCs w:val="20"/>
              </w:rPr>
              <w:t>10.5 m</w:t>
            </w:r>
          </w:p>
        </w:tc>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3C31" w:rsidRPr="00C91F6A" w:rsidRDefault="004A39AF" w:rsidP="00791FCC">
            <w:pPr>
              <w:pStyle w:val="Table"/>
              <w:rPr>
                <w:rFonts w:cs="Arial"/>
                <w:szCs w:val="20"/>
              </w:rPr>
            </w:pPr>
            <w:r>
              <w:rPr>
                <w:rFonts w:cs="Arial"/>
                <w:szCs w:val="20"/>
              </w:rPr>
              <w:t>RH5X</w:t>
            </w:r>
          </w:p>
        </w:tc>
        <w:tc>
          <w:tcPr>
            <w:tcW w:w="1417"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r w:rsidRPr="00C91F6A">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r w:rsidRPr="00C91F6A">
              <w:rPr>
                <w:szCs w:val="20"/>
              </w:rPr>
              <w:t>YYYY/MM/DD</w:t>
            </w:r>
          </w:p>
        </w:tc>
      </w:tr>
      <w:tr w:rsidR="00663C31" w:rsidRPr="00C91F6A" w:rsidTr="00C91F6A">
        <w:trPr>
          <w:trHeight w:val="300"/>
        </w:trPr>
        <w:tc>
          <w:tcPr>
            <w:tcW w:w="1843"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9F3CDA" w:rsidP="00791FCC">
            <w:pPr>
              <w:pStyle w:val="Table"/>
              <w:rPr>
                <w:rFonts w:cs="Arial"/>
                <w:szCs w:val="20"/>
              </w:rPr>
            </w:pPr>
            <w:proofErr w:type="spellStart"/>
            <w:r>
              <w:rPr>
                <w:rFonts w:cs="Arial"/>
                <w:szCs w:val="20"/>
              </w:rPr>
              <w:t>Presión</w:t>
            </w:r>
            <w:proofErr w:type="spellEnd"/>
            <w:r>
              <w:rPr>
                <w:rFonts w:cs="Arial"/>
                <w:szCs w:val="20"/>
              </w:rPr>
              <w:t xml:space="preserve"> </w:t>
            </w:r>
            <w:proofErr w:type="spellStart"/>
            <w:r>
              <w:rPr>
                <w:rFonts w:cs="Arial"/>
                <w:szCs w:val="20"/>
              </w:rPr>
              <w:t>Atmosférica</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9F3CDA" w:rsidP="00791FCC">
            <w:pPr>
              <w:pStyle w:val="Table"/>
              <w:rPr>
                <w:rFonts w:cs="Arial"/>
                <w:szCs w:val="20"/>
              </w:rPr>
            </w:pPr>
            <w:r>
              <w:rPr>
                <w:rFonts w:cs="Arial"/>
                <w:szCs w:val="20"/>
              </w:rPr>
              <w:t>11</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663C31" w:rsidRPr="00C91F6A" w:rsidRDefault="004A39AF" w:rsidP="00791FCC">
            <w:pPr>
              <w:pStyle w:val="Table"/>
              <w:rPr>
                <w:rFonts w:cs="Arial"/>
                <w:szCs w:val="20"/>
              </w:rPr>
            </w:pPr>
            <w:r>
              <w:rPr>
                <w:rFonts w:cs="Arial"/>
                <w:szCs w:val="20"/>
              </w:rPr>
              <w:t>10.8m</w:t>
            </w:r>
          </w:p>
        </w:tc>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3C31" w:rsidRPr="00C91F6A" w:rsidRDefault="004A39AF" w:rsidP="00791FCC">
            <w:pPr>
              <w:pStyle w:val="Table"/>
              <w:rPr>
                <w:rFonts w:cs="Arial"/>
                <w:szCs w:val="20"/>
              </w:rPr>
            </w:pPr>
            <w:r>
              <w:rPr>
                <w:rFonts w:cs="Arial"/>
                <w:szCs w:val="20"/>
              </w:rPr>
              <w:t>BP20</w:t>
            </w:r>
          </w:p>
        </w:tc>
        <w:tc>
          <w:tcPr>
            <w:tcW w:w="1417"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r w:rsidRPr="00C91F6A">
              <w:rPr>
                <w:rFonts w:cs="Arial"/>
                <w:szCs w:val="20"/>
              </w:rPr>
              <w:t>NRG</w:t>
            </w:r>
          </w:p>
        </w:tc>
        <w:tc>
          <w:tcPr>
            <w:tcW w:w="1559" w:type="dxa"/>
            <w:tcBorders>
              <w:top w:val="single" w:sz="4" w:space="0" w:color="auto"/>
              <w:left w:val="nil"/>
              <w:bottom w:val="single" w:sz="4" w:space="0" w:color="auto"/>
              <w:right w:val="single" w:sz="4" w:space="0" w:color="auto"/>
            </w:tcBorders>
            <w:shd w:val="clear" w:color="auto" w:fill="auto"/>
          </w:tcPr>
          <w:p w:rsidR="00663C31" w:rsidRPr="00C91F6A" w:rsidRDefault="00663C31" w:rsidP="00791FCC">
            <w:pPr>
              <w:pStyle w:val="Table"/>
              <w:rPr>
                <w:rFonts w:cs="Arial"/>
                <w:szCs w:val="20"/>
              </w:rPr>
            </w:pPr>
            <w:r w:rsidRPr="00C91F6A">
              <w:rPr>
                <w:szCs w:val="20"/>
              </w:rPr>
              <w:t>YYYY/MM/DD</w:t>
            </w:r>
          </w:p>
        </w:tc>
      </w:tr>
    </w:tbl>
    <w:p w:rsidR="00663C31" w:rsidRDefault="00663C31" w:rsidP="00663C31">
      <w:pPr>
        <w:spacing w:line="276" w:lineRule="auto"/>
        <w:jc w:val="left"/>
        <w:rPr>
          <w:rFonts w:eastAsiaTheme="majorEastAsia" w:cstheme="majorBidi"/>
          <w:b/>
          <w:bCs/>
          <w:color w:val="8C8C8C"/>
          <w:sz w:val="36"/>
          <w:szCs w:val="26"/>
        </w:rPr>
      </w:pPr>
      <w:r>
        <w:br w:type="page"/>
      </w:r>
    </w:p>
    <w:p w:rsidR="00663C31" w:rsidRDefault="00610EF1" w:rsidP="00663C31">
      <w:pPr>
        <w:pStyle w:val="Ttulo2"/>
        <w:numPr>
          <w:ilvl w:val="1"/>
          <w:numId w:val="2"/>
        </w:numPr>
        <w:ind w:left="1698"/>
      </w:pPr>
      <w:bookmarkStart w:id="14" w:name="_Toc500294115"/>
      <w:bookmarkStart w:id="15" w:name="_Toc433177426"/>
      <w:bookmarkStart w:id="16" w:name="_Toc435188244"/>
      <w:proofErr w:type="spellStart"/>
      <w:r>
        <w:lastRenderedPageBreak/>
        <w:t>Características</w:t>
      </w:r>
      <w:proofErr w:type="spellEnd"/>
      <w:r>
        <w:t xml:space="preserve"> de </w:t>
      </w:r>
      <w:proofErr w:type="spellStart"/>
      <w:r w:rsidR="00663C31">
        <w:t>Sensor</w:t>
      </w:r>
      <w:r>
        <w:t>es</w:t>
      </w:r>
      <w:bookmarkEnd w:id="14"/>
      <w:proofErr w:type="spellEnd"/>
      <w:r w:rsidR="00663C31">
        <w:t xml:space="preserve"> </w:t>
      </w:r>
      <w:bookmarkEnd w:id="15"/>
      <w:bookmarkEnd w:id="16"/>
    </w:p>
    <w:tbl>
      <w:tblPr>
        <w:tblpPr w:leftFromText="141" w:rightFromText="141" w:vertAnchor="text" w:horzAnchor="margin" w:tblpXSpec="center" w:tblpY="23"/>
        <w:tblW w:w="0" w:type="auto"/>
        <w:tblLayout w:type="fixed"/>
        <w:tblCellMar>
          <w:left w:w="70" w:type="dxa"/>
          <w:right w:w="70" w:type="dxa"/>
        </w:tblCellMar>
        <w:tblLook w:val="04A0" w:firstRow="1" w:lastRow="0" w:firstColumn="1" w:lastColumn="0" w:noHBand="0" w:noVBand="1"/>
      </w:tblPr>
      <w:tblGrid>
        <w:gridCol w:w="1635"/>
        <w:gridCol w:w="929"/>
        <w:gridCol w:w="1194"/>
        <w:gridCol w:w="992"/>
        <w:gridCol w:w="567"/>
        <w:gridCol w:w="992"/>
        <w:gridCol w:w="993"/>
        <w:gridCol w:w="1629"/>
      </w:tblGrid>
      <w:tr w:rsidR="00663C31" w:rsidRPr="00C91F6A" w:rsidTr="00610EF1">
        <w:trPr>
          <w:trHeight w:val="406"/>
        </w:trPr>
        <w:tc>
          <w:tcPr>
            <w:tcW w:w="1635"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Type of sensor</w:t>
            </w:r>
          </w:p>
        </w:tc>
        <w:tc>
          <w:tcPr>
            <w:tcW w:w="929"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Channel</w:t>
            </w:r>
          </w:p>
        </w:tc>
        <w:tc>
          <w:tcPr>
            <w:tcW w:w="1194"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Sensor height</w:t>
            </w:r>
          </w:p>
        </w:tc>
        <w:tc>
          <w:tcPr>
            <w:tcW w:w="992"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Serial number</w:t>
            </w:r>
          </w:p>
        </w:tc>
        <w:tc>
          <w:tcPr>
            <w:tcW w:w="567"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Unit</w:t>
            </w:r>
          </w:p>
        </w:tc>
        <w:tc>
          <w:tcPr>
            <w:tcW w:w="992" w:type="dxa"/>
            <w:tcBorders>
              <w:top w:val="single" w:sz="4" w:space="0" w:color="auto"/>
              <w:left w:val="single" w:sz="4" w:space="0" w:color="auto"/>
              <w:bottom w:val="single" w:sz="4" w:space="0" w:color="auto"/>
              <w:right w:val="single" w:sz="4" w:space="0" w:color="auto"/>
            </w:tcBorders>
            <w:shd w:val="clear" w:color="auto" w:fill="DDA643"/>
            <w:noWrap/>
            <w:vAlign w:val="center"/>
            <w:hideMark/>
          </w:tcPr>
          <w:p w:rsidR="00663C31" w:rsidRPr="00C91F6A" w:rsidRDefault="00663C31" w:rsidP="00791FCC">
            <w:pPr>
              <w:pStyle w:val="Table"/>
              <w:rPr>
                <w:rFonts w:cs="Arial"/>
                <w:b/>
                <w:szCs w:val="20"/>
              </w:rPr>
            </w:pPr>
            <w:r w:rsidRPr="00C91F6A">
              <w:rPr>
                <w:rFonts w:cs="Arial"/>
                <w:b/>
                <w:szCs w:val="20"/>
              </w:rPr>
              <w:t>Scale</w:t>
            </w:r>
          </w:p>
        </w:tc>
        <w:tc>
          <w:tcPr>
            <w:tcW w:w="993"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Offset</w:t>
            </w:r>
          </w:p>
        </w:tc>
        <w:tc>
          <w:tcPr>
            <w:tcW w:w="1629" w:type="dxa"/>
            <w:tcBorders>
              <w:top w:val="single" w:sz="4" w:space="0" w:color="auto"/>
              <w:left w:val="single" w:sz="4" w:space="0" w:color="auto"/>
              <w:bottom w:val="single" w:sz="4" w:space="0" w:color="auto"/>
              <w:right w:val="single" w:sz="4" w:space="0" w:color="auto"/>
            </w:tcBorders>
            <w:shd w:val="clear" w:color="auto" w:fill="DDA643"/>
            <w:vAlign w:val="center"/>
          </w:tcPr>
          <w:p w:rsidR="00663C31" w:rsidRPr="00C91F6A" w:rsidRDefault="00663C31" w:rsidP="00791FCC">
            <w:pPr>
              <w:pStyle w:val="Table"/>
              <w:rPr>
                <w:rFonts w:cs="Arial"/>
                <w:b/>
                <w:szCs w:val="20"/>
              </w:rPr>
            </w:pPr>
            <w:r w:rsidRPr="00C91F6A">
              <w:rPr>
                <w:rFonts w:cs="Arial"/>
                <w:b/>
                <w:szCs w:val="20"/>
              </w:rPr>
              <w:t>Boom Orientation</w:t>
            </w:r>
          </w:p>
        </w:tc>
      </w:tr>
      <w:tr w:rsidR="004A39AF" w:rsidRPr="00C91F6A" w:rsidTr="00C91F6A">
        <w:trPr>
          <w:trHeight w:val="300"/>
        </w:trPr>
        <w:tc>
          <w:tcPr>
            <w:tcW w:w="1635"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proofErr w:type="spellStart"/>
            <w:r w:rsidRPr="00C91F6A">
              <w:rPr>
                <w:rFonts w:cs="Arial"/>
                <w:szCs w:val="20"/>
                <w:lang w:eastAsia="es-MX"/>
              </w:rPr>
              <w:t>Anem</w:t>
            </w:r>
            <w:r>
              <w:rPr>
                <w:rFonts w:cs="Arial"/>
                <w:szCs w:val="20"/>
                <w:lang w:eastAsia="es-MX"/>
              </w:rPr>
              <w:t>ó</w:t>
            </w:r>
            <w:r w:rsidRPr="00C91F6A">
              <w:rPr>
                <w:rFonts w:cs="Arial"/>
                <w:szCs w:val="20"/>
                <w:lang w:eastAsia="es-MX"/>
              </w:rPr>
              <w:t>met</w:t>
            </w:r>
            <w:r>
              <w:rPr>
                <w:rFonts w:cs="Arial"/>
                <w:szCs w:val="20"/>
                <w:lang w:eastAsia="es-MX"/>
              </w:rPr>
              <w:t>ro</w:t>
            </w:r>
            <w:proofErr w:type="spellEnd"/>
          </w:p>
        </w:tc>
        <w:tc>
          <w:tcPr>
            <w:tcW w:w="929"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sidRPr="00C91F6A">
              <w:rPr>
                <w:rFonts w:cs="Arial"/>
                <w:szCs w:val="20"/>
                <w:lang w:eastAsia="es-MX"/>
              </w:rPr>
              <w:t>1</w:t>
            </w:r>
          </w:p>
        </w:tc>
        <w:tc>
          <w:tcPr>
            <w:tcW w:w="1194"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82.5</w:t>
            </w:r>
            <w:r w:rsidRPr="00C91F6A">
              <w:rPr>
                <w:rFonts w:cs="Arial"/>
                <w:szCs w:val="20"/>
                <w:lang w:eastAsia="es-MX"/>
              </w:rPr>
              <w:t xml:space="preserve"> m</w:t>
            </w:r>
          </w:p>
        </w:tc>
        <w:tc>
          <w:tcPr>
            <w:tcW w:w="992"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w:t>
            </w:r>
          </w:p>
        </w:tc>
        <w:tc>
          <w:tcPr>
            <w:tcW w:w="567"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sidRPr="00C91F6A">
              <w:rPr>
                <w:rFonts w:cs="Arial"/>
                <w:szCs w:val="20"/>
                <w:lang w:eastAsia="es-MX"/>
              </w:rPr>
              <w:t>m/s</w:t>
            </w:r>
          </w:p>
        </w:tc>
        <w:tc>
          <w:tcPr>
            <w:tcW w:w="992" w:type="dxa"/>
            <w:tcBorders>
              <w:top w:val="nil"/>
              <w:left w:val="single" w:sz="4" w:space="0" w:color="auto"/>
              <w:bottom w:val="single" w:sz="4" w:space="0" w:color="auto"/>
              <w:right w:val="single" w:sz="4" w:space="0" w:color="auto"/>
            </w:tcBorders>
            <w:shd w:val="clear" w:color="auto" w:fill="auto"/>
            <w:noWrap/>
            <w:vAlign w:val="center"/>
          </w:tcPr>
          <w:p w:rsidR="004A39AF" w:rsidRPr="00C91F6A" w:rsidRDefault="004A39AF" w:rsidP="004A39AF">
            <w:pPr>
              <w:pStyle w:val="Table"/>
              <w:rPr>
                <w:rFonts w:cs="Arial"/>
                <w:szCs w:val="20"/>
                <w:lang w:eastAsia="es-MX"/>
              </w:rPr>
            </w:pPr>
            <w:r>
              <w:rPr>
                <w:rFonts w:cs="Arial"/>
                <w:szCs w:val="20"/>
                <w:lang w:eastAsia="es-MX"/>
              </w:rPr>
              <w:t>-</w:t>
            </w:r>
          </w:p>
        </w:tc>
        <w:tc>
          <w:tcPr>
            <w:tcW w:w="993"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w:t>
            </w:r>
          </w:p>
        </w:tc>
        <w:tc>
          <w:tcPr>
            <w:tcW w:w="1629"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TOP</w:t>
            </w:r>
          </w:p>
        </w:tc>
      </w:tr>
      <w:tr w:rsidR="004A39AF" w:rsidRPr="00C91F6A" w:rsidTr="00C91F6A">
        <w:trPr>
          <w:trHeight w:val="300"/>
        </w:trPr>
        <w:tc>
          <w:tcPr>
            <w:tcW w:w="1635"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proofErr w:type="spellStart"/>
            <w:r w:rsidRPr="00C91F6A">
              <w:rPr>
                <w:rFonts w:cs="Arial"/>
                <w:szCs w:val="20"/>
                <w:lang w:eastAsia="es-MX"/>
              </w:rPr>
              <w:t>Anem</w:t>
            </w:r>
            <w:r>
              <w:rPr>
                <w:rFonts w:cs="Arial"/>
                <w:szCs w:val="20"/>
                <w:lang w:eastAsia="es-MX"/>
              </w:rPr>
              <w:t>ó</w:t>
            </w:r>
            <w:r w:rsidRPr="00C91F6A">
              <w:rPr>
                <w:rFonts w:cs="Arial"/>
                <w:szCs w:val="20"/>
                <w:lang w:eastAsia="es-MX"/>
              </w:rPr>
              <w:t>met</w:t>
            </w:r>
            <w:r>
              <w:rPr>
                <w:rFonts w:cs="Arial"/>
                <w:szCs w:val="20"/>
                <w:lang w:eastAsia="es-MX"/>
              </w:rPr>
              <w:t>ro</w:t>
            </w:r>
            <w:proofErr w:type="spellEnd"/>
          </w:p>
        </w:tc>
        <w:tc>
          <w:tcPr>
            <w:tcW w:w="929"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sidRPr="00C91F6A">
              <w:rPr>
                <w:rFonts w:cs="Arial"/>
                <w:szCs w:val="20"/>
                <w:lang w:eastAsia="es-MX"/>
              </w:rPr>
              <w:t>2</w:t>
            </w:r>
          </w:p>
        </w:tc>
        <w:tc>
          <w:tcPr>
            <w:tcW w:w="1194"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80.0</w:t>
            </w:r>
            <w:r w:rsidRPr="00C91F6A">
              <w:rPr>
                <w:rFonts w:cs="Arial"/>
                <w:szCs w:val="20"/>
                <w:lang w:eastAsia="es-MX"/>
              </w:rPr>
              <w:t xml:space="preserve"> m</w:t>
            </w:r>
          </w:p>
        </w:tc>
        <w:tc>
          <w:tcPr>
            <w:tcW w:w="992"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w:t>
            </w:r>
          </w:p>
        </w:tc>
        <w:tc>
          <w:tcPr>
            <w:tcW w:w="567" w:type="dxa"/>
            <w:tcBorders>
              <w:top w:val="nil"/>
              <w:left w:val="single" w:sz="4" w:space="0" w:color="auto"/>
              <w:bottom w:val="single" w:sz="4" w:space="0" w:color="auto"/>
              <w:right w:val="single" w:sz="4" w:space="0" w:color="auto"/>
            </w:tcBorders>
          </w:tcPr>
          <w:p w:rsidR="004A39AF" w:rsidRPr="004A39AF" w:rsidRDefault="004A39AF" w:rsidP="004A39AF">
            <w:pPr>
              <w:pStyle w:val="Table"/>
              <w:rPr>
                <w:rFonts w:cs="Arial"/>
                <w:szCs w:val="20"/>
                <w:lang w:eastAsia="es-MX"/>
              </w:rPr>
            </w:pPr>
            <w:r w:rsidRPr="00D260BB">
              <w:rPr>
                <w:rFonts w:cs="Arial"/>
                <w:szCs w:val="20"/>
                <w:lang w:eastAsia="es-MX"/>
              </w:rPr>
              <w:t>m/s</w:t>
            </w:r>
          </w:p>
        </w:tc>
        <w:tc>
          <w:tcPr>
            <w:tcW w:w="992" w:type="dxa"/>
            <w:tcBorders>
              <w:top w:val="nil"/>
              <w:left w:val="single" w:sz="4" w:space="0" w:color="auto"/>
              <w:bottom w:val="single" w:sz="4" w:space="0" w:color="auto"/>
              <w:right w:val="single" w:sz="4" w:space="0" w:color="auto"/>
            </w:tcBorders>
            <w:shd w:val="clear" w:color="auto" w:fill="auto"/>
            <w:noWrap/>
            <w:vAlign w:val="center"/>
          </w:tcPr>
          <w:p w:rsidR="004A39AF" w:rsidRPr="00C91F6A" w:rsidRDefault="004A39AF" w:rsidP="004A39AF">
            <w:pPr>
              <w:pStyle w:val="Table"/>
              <w:rPr>
                <w:rFonts w:cs="Arial"/>
                <w:szCs w:val="20"/>
                <w:lang w:eastAsia="es-MX"/>
              </w:rPr>
            </w:pPr>
            <w:r>
              <w:rPr>
                <w:rFonts w:cs="Arial"/>
                <w:szCs w:val="20"/>
                <w:lang w:eastAsia="es-MX"/>
              </w:rPr>
              <w:t>-</w:t>
            </w:r>
          </w:p>
        </w:tc>
        <w:tc>
          <w:tcPr>
            <w:tcW w:w="993"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w:t>
            </w:r>
          </w:p>
        </w:tc>
        <w:tc>
          <w:tcPr>
            <w:tcW w:w="1629"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196°</w:t>
            </w:r>
          </w:p>
        </w:tc>
      </w:tr>
      <w:tr w:rsidR="004A39AF" w:rsidRPr="00C91F6A" w:rsidTr="00C91F6A">
        <w:trPr>
          <w:trHeight w:val="300"/>
        </w:trPr>
        <w:tc>
          <w:tcPr>
            <w:tcW w:w="1635" w:type="dxa"/>
            <w:tcBorders>
              <w:top w:val="nil"/>
              <w:left w:val="single" w:sz="4" w:space="0" w:color="auto"/>
              <w:bottom w:val="single" w:sz="4" w:space="0" w:color="auto"/>
              <w:right w:val="single" w:sz="4" w:space="0" w:color="auto"/>
            </w:tcBorders>
          </w:tcPr>
          <w:p w:rsidR="004A39AF" w:rsidRPr="009F3CDA" w:rsidRDefault="004A39AF" w:rsidP="004A39AF">
            <w:pPr>
              <w:pStyle w:val="Table"/>
              <w:rPr>
                <w:rFonts w:cs="Arial"/>
                <w:szCs w:val="20"/>
                <w:lang w:eastAsia="es-MX"/>
              </w:rPr>
            </w:pPr>
            <w:proofErr w:type="spellStart"/>
            <w:r w:rsidRPr="002B6642">
              <w:rPr>
                <w:rFonts w:cs="Arial"/>
                <w:szCs w:val="20"/>
                <w:lang w:eastAsia="es-MX"/>
              </w:rPr>
              <w:t>Anemómetro</w:t>
            </w:r>
            <w:proofErr w:type="spellEnd"/>
          </w:p>
        </w:tc>
        <w:tc>
          <w:tcPr>
            <w:tcW w:w="929"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sidRPr="00C91F6A">
              <w:rPr>
                <w:rFonts w:cs="Arial"/>
                <w:szCs w:val="20"/>
                <w:lang w:eastAsia="es-MX"/>
              </w:rPr>
              <w:t>3</w:t>
            </w:r>
          </w:p>
        </w:tc>
        <w:tc>
          <w:tcPr>
            <w:tcW w:w="1194" w:type="dxa"/>
            <w:tcBorders>
              <w:top w:val="nil"/>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59.9</w:t>
            </w:r>
            <w:r w:rsidRPr="00C91F6A">
              <w:rPr>
                <w:rFonts w:cs="Arial"/>
                <w:szCs w:val="20"/>
                <w:lang w:eastAsia="es-MX"/>
              </w:rPr>
              <w:t xml:space="preserve"> m</w:t>
            </w:r>
          </w:p>
        </w:tc>
        <w:tc>
          <w:tcPr>
            <w:tcW w:w="992" w:type="dxa"/>
            <w:tcBorders>
              <w:top w:val="nil"/>
              <w:left w:val="single" w:sz="4" w:space="0" w:color="auto"/>
              <w:bottom w:val="single" w:sz="4" w:space="0" w:color="auto"/>
              <w:right w:val="single" w:sz="4" w:space="0" w:color="auto"/>
            </w:tcBorders>
          </w:tcPr>
          <w:p w:rsidR="004A39AF" w:rsidRPr="009F3CDA" w:rsidRDefault="00610EF1" w:rsidP="004A39AF">
            <w:pPr>
              <w:pStyle w:val="Table"/>
              <w:rPr>
                <w:rFonts w:cs="Arial"/>
                <w:szCs w:val="20"/>
                <w:lang w:eastAsia="es-MX"/>
              </w:rPr>
            </w:pPr>
            <w:r>
              <w:rPr>
                <w:rFonts w:cs="Arial"/>
                <w:szCs w:val="20"/>
                <w:lang w:eastAsia="es-MX"/>
              </w:rPr>
              <w:t>03517</w:t>
            </w:r>
          </w:p>
        </w:tc>
        <w:tc>
          <w:tcPr>
            <w:tcW w:w="567" w:type="dxa"/>
            <w:tcBorders>
              <w:top w:val="nil"/>
              <w:left w:val="single" w:sz="4" w:space="0" w:color="auto"/>
              <w:bottom w:val="single" w:sz="4" w:space="0" w:color="auto"/>
              <w:right w:val="single" w:sz="4" w:space="0" w:color="auto"/>
            </w:tcBorders>
          </w:tcPr>
          <w:p w:rsidR="004A39AF" w:rsidRPr="004A39AF" w:rsidRDefault="004A39AF" w:rsidP="004A39AF">
            <w:pPr>
              <w:pStyle w:val="Table"/>
              <w:rPr>
                <w:rFonts w:cs="Arial"/>
                <w:szCs w:val="20"/>
                <w:lang w:eastAsia="es-MX"/>
              </w:rPr>
            </w:pPr>
            <w:r w:rsidRPr="00D260BB">
              <w:rPr>
                <w:rFonts w:cs="Arial"/>
                <w:szCs w:val="20"/>
                <w:lang w:eastAsia="es-MX"/>
              </w:rPr>
              <w:t>m/s</w:t>
            </w:r>
          </w:p>
        </w:tc>
        <w:tc>
          <w:tcPr>
            <w:tcW w:w="992" w:type="dxa"/>
            <w:tcBorders>
              <w:top w:val="nil"/>
              <w:left w:val="single" w:sz="4" w:space="0" w:color="auto"/>
              <w:bottom w:val="single" w:sz="4" w:space="0" w:color="auto"/>
              <w:right w:val="single" w:sz="4" w:space="0" w:color="auto"/>
            </w:tcBorders>
            <w:shd w:val="clear" w:color="auto" w:fill="auto"/>
            <w:noWrap/>
            <w:vAlign w:val="center"/>
          </w:tcPr>
          <w:p w:rsidR="004A39AF" w:rsidRPr="00C91F6A" w:rsidRDefault="00610EF1" w:rsidP="004A39AF">
            <w:pPr>
              <w:pStyle w:val="Table"/>
              <w:rPr>
                <w:rFonts w:cs="Arial"/>
                <w:szCs w:val="20"/>
                <w:lang w:eastAsia="es-MX"/>
              </w:rPr>
            </w:pPr>
            <w:r>
              <w:rPr>
                <w:rFonts w:cs="Arial"/>
                <w:szCs w:val="20"/>
                <w:lang w:eastAsia="es-MX"/>
              </w:rPr>
              <w:t>0.76806</w:t>
            </w:r>
          </w:p>
        </w:tc>
        <w:tc>
          <w:tcPr>
            <w:tcW w:w="993" w:type="dxa"/>
            <w:tcBorders>
              <w:top w:val="single" w:sz="4" w:space="0" w:color="auto"/>
              <w:left w:val="nil"/>
              <w:bottom w:val="single" w:sz="4" w:space="0" w:color="auto"/>
              <w:right w:val="single" w:sz="4" w:space="0" w:color="auto"/>
            </w:tcBorders>
          </w:tcPr>
          <w:p w:rsidR="004A39AF" w:rsidRPr="00C91F6A" w:rsidRDefault="00610EF1" w:rsidP="004A39AF">
            <w:pPr>
              <w:pStyle w:val="Table"/>
              <w:rPr>
                <w:rFonts w:cs="Arial"/>
                <w:szCs w:val="20"/>
              </w:rPr>
            </w:pPr>
            <w:r>
              <w:rPr>
                <w:rFonts w:cs="Arial"/>
                <w:szCs w:val="20"/>
              </w:rPr>
              <w:t>0.22882</w:t>
            </w:r>
          </w:p>
        </w:tc>
        <w:tc>
          <w:tcPr>
            <w:tcW w:w="1629"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20°</w:t>
            </w:r>
          </w:p>
        </w:tc>
      </w:tr>
      <w:tr w:rsidR="004A39AF" w:rsidRPr="00C91F6A" w:rsidTr="00C91F6A">
        <w:trPr>
          <w:trHeight w:val="372"/>
        </w:trPr>
        <w:tc>
          <w:tcPr>
            <w:tcW w:w="1635" w:type="dxa"/>
            <w:tcBorders>
              <w:top w:val="single" w:sz="4" w:space="0" w:color="auto"/>
              <w:left w:val="single" w:sz="4" w:space="0" w:color="auto"/>
              <w:bottom w:val="single" w:sz="4" w:space="0" w:color="auto"/>
              <w:right w:val="single" w:sz="4" w:space="0" w:color="auto"/>
            </w:tcBorders>
          </w:tcPr>
          <w:p w:rsidR="004A39AF" w:rsidRPr="009F3CDA" w:rsidRDefault="004A39AF" w:rsidP="004A39AF">
            <w:pPr>
              <w:pStyle w:val="Table"/>
              <w:rPr>
                <w:rFonts w:cs="Arial"/>
                <w:szCs w:val="20"/>
                <w:lang w:eastAsia="es-MX"/>
              </w:rPr>
            </w:pPr>
            <w:proofErr w:type="spellStart"/>
            <w:r w:rsidRPr="002B6642">
              <w:rPr>
                <w:rFonts w:cs="Arial"/>
                <w:szCs w:val="20"/>
                <w:lang w:eastAsia="es-MX"/>
              </w:rPr>
              <w:t>Anemómetro</w:t>
            </w:r>
            <w:proofErr w:type="spellEnd"/>
          </w:p>
        </w:tc>
        <w:tc>
          <w:tcPr>
            <w:tcW w:w="929" w:type="dxa"/>
            <w:tcBorders>
              <w:top w:val="single" w:sz="4" w:space="0" w:color="auto"/>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13</w:t>
            </w:r>
          </w:p>
        </w:tc>
        <w:tc>
          <w:tcPr>
            <w:tcW w:w="1194" w:type="dxa"/>
            <w:tcBorders>
              <w:top w:val="single" w:sz="4" w:space="0" w:color="auto"/>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59.5</w:t>
            </w:r>
            <w:r w:rsidRPr="00C91F6A">
              <w:rPr>
                <w:rFonts w:cs="Arial"/>
                <w:szCs w:val="20"/>
                <w:lang w:eastAsia="es-MX"/>
              </w:rPr>
              <w:t xml:space="preserve"> m</w:t>
            </w:r>
          </w:p>
        </w:tc>
        <w:tc>
          <w:tcPr>
            <w:tcW w:w="992" w:type="dxa"/>
            <w:tcBorders>
              <w:top w:val="single" w:sz="4" w:space="0" w:color="auto"/>
              <w:left w:val="single" w:sz="4" w:space="0" w:color="auto"/>
              <w:bottom w:val="single" w:sz="4" w:space="0" w:color="auto"/>
              <w:right w:val="single" w:sz="4" w:space="0" w:color="auto"/>
            </w:tcBorders>
          </w:tcPr>
          <w:p w:rsidR="004A39AF" w:rsidRPr="009F3CDA" w:rsidRDefault="004A39AF" w:rsidP="004A39AF">
            <w:pPr>
              <w:pStyle w:val="Table"/>
              <w:rPr>
                <w:rFonts w:cs="Arial"/>
                <w:szCs w:val="20"/>
                <w:lang w:eastAsia="es-MX"/>
              </w:rPr>
            </w:pPr>
            <w:r>
              <w:rPr>
                <w:rFonts w:cs="Arial"/>
                <w:szCs w:val="20"/>
                <w:lang w:eastAsia="es-MX"/>
              </w:rPr>
              <w:t>--</w:t>
            </w:r>
          </w:p>
        </w:tc>
        <w:tc>
          <w:tcPr>
            <w:tcW w:w="567" w:type="dxa"/>
            <w:tcBorders>
              <w:top w:val="single" w:sz="4" w:space="0" w:color="auto"/>
              <w:left w:val="single" w:sz="4" w:space="0" w:color="auto"/>
              <w:bottom w:val="single" w:sz="4" w:space="0" w:color="auto"/>
              <w:right w:val="single" w:sz="4" w:space="0" w:color="auto"/>
            </w:tcBorders>
          </w:tcPr>
          <w:p w:rsidR="004A39AF" w:rsidRPr="004A39AF" w:rsidRDefault="004A39AF" w:rsidP="004A39AF">
            <w:pPr>
              <w:pStyle w:val="Table"/>
              <w:rPr>
                <w:rFonts w:cs="Arial"/>
                <w:szCs w:val="20"/>
                <w:lang w:eastAsia="es-MX"/>
              </w:rPr>
            </w:pPr>
            <w:r w:rsidRPr="00D260BB">
              <w:rPr>
                <w:rFonts w:cs="Arial"/>
                <w:szCs w:val="20"/>
                <w:lang w:eastAsia="es-MX"/>
              </w:rPr>
              <w:t>m/s</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39AF" w:rsidRPr="00C91F6A" w:rsidRDefault="004A39AF" w:rsidP="004A39AF">
            <w:pPr>
              <w:pStyle w:val="Table"/>
              <w:rPr>
                <w:rFonts w:cs="Arial"/>
                <w:szCs w:val="20"/>
                <w:lang w:eastAsia="es-MX"/>
              </w:rPr>
            </w:pPr>
            <w:r>
              <w:rPr>
                <w:rFonts w:cs="Arial"/>
                <w:szCs w:val="20"/>
                <w:lang w:eastAsia="es-MX"/>
              </w:rPr>
              <w:t>-</w:t>
            </w:r>
          </w:p>
        </w:tc>
        <w:tc>
          <w:tcPr>
            <w:tcW w:w="993"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w:t>
            </w:r>
          </w:p>
        </w:tc>
        <w:tc>
          <w:tcPr>
            <w:tcW w:w="1629"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198°</w:t>
            </w:r>
          </w:p>
        </w:tc>
      </w:tr>
      <w:tr w:rsidR="004A39AF"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4A39AF" w:rsidRPr="009F3CDA" w:rsidRDefault="004A39AF" w:rsidP="004A39AF">
            <w:pPr>
              <w:pStyle w:val="Table"/>
              <w:rPr>
                <w:rFonts w:cs="Arial"/>
                <w:szCs w:val="20"/>
                <w:lang w:eastAsia="es-MX"/>
              </w:rPr>
            </w:pPr>
            <w:proofErr w:type="spellStart"/>
            <w:r w:rsidRPr="002B6642">
              <w:rPr>
                <w:rFonts w:cs="Arial"/>
                <w:szCs w:val="20"/>
                <w:lang w:eastAsia="es-MX"/>
              </w:rPr>
              <w:t>Anemómetro</w:t>
            </w:r>
            <w:proofErr w:type="spellEnd"/>
          </w:p>
        </w:tc>
        <w:tc>
          <w:tcPr>
            <w:tcW w:w="929" w:type="dxa"/>
            <w:tcBorders>
              <w:top w:val="single" w:sz="4" w:space="0" w:color="auto"/>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14</w:t>
            </w:r>
          </w:p>
        </w:tc>
        <w:tc>
          <w:tcPr>
            <w:tcW w:w="1194" w:type="dxa"/>
            <w:tcBorders>
              <w:top w:val="single" w:sz="4" w:space="0" w:color="auto"/>
              <w:left w:val="single" w:sz="4" w:space="0" w:color="auto"/>
              <w:bottom w:val="single" w:sz="4" w:space="0" w:color="auto"/>
              <w:right w:val="single" w:sz="4" w:space="0" w:color="auto"/>
            </w:tcBorders>
          </w:tcPr>
          <w:p w:rsidR="004A39AF" w:rsidRPr="00C91F6A" w:rsidRDefault="004A39AF" w:rsidP="004A39AF">
            <w:pPr>
              <w:pStyle w:val="Table"/>
              <w:rPr>
                <w:rFonts w:cs="Arial"/>
                <w:szCs w:val="20"/>
                <w:lang w:eastAsia="es-MX"/>
              </w:rPr>
            </w:pPr>
            <w:r>
              <w:rPr>
                <w:rFonts w:cs="Arial"/>
                <w:szCs w:val="20"/>
                <w:lang w:eastAsia="es-MX"/>
              </w:rPr>
              <w:t>39.8</w:t>
            </w:r>
            <w:r w:rsidRPr="00C91F6A">
              <w:rPr>
                <w:rFonts w:cs="Arial"/>
                <w:szCs w:val="20"/>
                <w:lang w:eastAsia="es-MX"/>
              </w:rPr>
              <w:t xml:space="preserve"> m</w:t>
            </w:r>
          </w:p>
        </w:tc>
        <w:tc>
          <w:tcPr>
            <w:tcW w:w="992" w:type="dxa"/>
            <w:tcBorders>
              <w:top w:val="single" w:sz="4" w:space="0" w:color="auto"/>
              <w:left w:val="single" w:sz="4" w:space="0" w:color="auto"/>
              <w:bottom w:val="single" w:sz="4" w:space="0" w:color="auto"/>
              <w:right w:val="single" w:sz="4" w:space="0" w:color="auto"/>
            </w:tcBorders>
          </w:tcPr>
          <w:p w:rsidR="004A39AF" w:rsidRPr="009F3CDA" w:rsidRDefault="004A39AF" w:rsidP="004A39AF">
            <w:pPr>
              <w:pStyle w:val="Table"/>
              <w:rPr>
                <w:rFonts w:cs="Arial"/>
                <w:szCs w:val="20"/>
                <w:lang w:eastAsia="es-MX"/>
              </w:rPr>
            </w:pPr>
            <w:r>
              <w:rPr>
                <w:rFonts w:cs="Arial"/>
                <w:szCs w:val="20"/>
                <w:lang w:eastAsia="es-MX"/>
              </w:rPr>
              <w:t>-</w:t>
            </w:r>
          </w:p>
        </w:tc>
        <w:tc>
          <w:tcPr>
            <w:tcW w:w="567" w:type="dxa"/>
            <w:tcBorders>
              <w:top w:val="single" w:sz="4" w:space="0" w:color="auto"/>
              <w:left w:val="single" w:sz="4" w:space="0" w:color="auto"/>
              <w:bottom w:val="single" w:sz="4" w:space="0" w:color="auto"/>
              <w:right w:val="single" w:sz="4" w:space="0" w:color="auto"/>
            </w:tcBorders>
          </w:tcPr>
          <w:p w:rsidR="004A39AF" w:rsidRPr="004A39AF" w:rsidRDefault="004A39AF" w:rsidP="004A39AF">
            <w:pPr>
              <w:pStyle w:val="Table"/>
              <w:rPr>
                <w:rFonts w:cs="Arial"/>
                <w:szCs w:val="20"/>
                <w:lang w:eastAsia="es-MX"/>
              </w:rPr>
            </w:pPr>
            <w:r w:rsidRPr="00D260BB">
              <w:rPr>
                <w:rFonts w:cs="Arial"/>
                <w:szCs w:val="20"/>
                <w:lang w:eastAsia="es-MX"/>
              </w:rPr>
              <w:t>m/s</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39AF" w:rsidRPr="00C91F6A" w:rsidRDefault="004A39AF" w:rsidP="004A39AF">
            <w:pPr>
              <w:pStyle w:val="Table"/>
              <w:rPr>
                <w:rFonts w:cs="Arial"/>
                <w:szCs w:val="20"/>
                <w:lang w:eastAsia="es-MX"/>
              </w:rPr>
            </w:pPr>
            <w:r>
              <w:rPr>
                <w:rFonts w:cs="Arial"/>
                <w:szCs w:val="20"/>
                <w:lang w:eastAsia="es-MX"/>
              </w:rPr>
              <w:t>-</w:t>
            </w:r>
          </w:p>
        </w:tc>
        <w:tc>
          <w:tcPr>
            <w:tcW w:w="993"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w:t>
            </w:r>
          </w:p>
        </w:tc>
        <w:tc>
          <w:tcPr>
            <w:tcW w:w="1629" w:type="dxa"/>
            <w:tcBorders>
              <w:top w:val="single" w:sz="4" w:space="0" w:color="auto"/>
              <w:left w:val="nil"/>
              <w:bottom w:val="single" w:sz="4" w:space="0" w:color="auto"/>
              <w:right w:val="single" w:sz="4" w:space="0" w:color="auto"/>
            </w:tcBorders>
          </w:tcPr>
          <w:p w:rsidR="004A39AF" w:rsidRPr="00C91F6A" w:rsidRDefault="004A39AF" w:rsidP="004A39AF">
            <w:pPr>
              <w:pStyle w:val="Table"/>
              <w:rPr>
                <w:rFonts w:cs="Arial"/>
                <w:szCs w:val="20"/>
              </w:rPr>
            </w:pPr>
            <w:r>
              <w:rPr>
                <w:rFonts w:cs="Arial"/>
                <w:szCs w:val="20"/>
              </w:rPr>
              <w:t>195°</w:t>
            </w:r>
          </w:p>
        </w:tc>
      </w:tr>
      <w:tr w:rsidR="00824C2E"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Wind vane</w:t>
            </w:r>
          </w:p>
        </w:tc>
        <w:tc>
          <w:tcPr>
            <w:tcW w:w="929"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7</w:t>
            </w:r>
          </w:p>
        </w:tc>
        <w:tc>
          <w:tcPr>
            <w:tcW w:w="1194"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lang w:eastAsia="es-MX"/>
              </w:rPr>
            </w:pPr>
            <w:r>
              <w:rPr>
                <w:rFonts w:cs="Arial"/>
                <w:szCs w:val="20"/>
                <w:lang w:eastAsia="es-MX"/>
              </w:rPr>
              <w:t>79.7</w:t>
            </w:r>
            <w:r w:rsidRPr="00C91F6A">
              <w:rPr>
                <w:rFonts w:cs="Arial"/>
                <w:szCs w:val="20"/>
                <w:lang w:eastAsia="es-MX"/>
              </w:rPr>
              <w:t xml:space="preserve"> m</w:t>
            </w:r>
          </w:p>
        </w:tc>
        <w:tc>
          <w:tcPr>
            <w:tcW w:w="992"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lang w:eastAsia="es-MX"/>
              </w:rPr>
            </w:pPr>
            <w:r>
              <w:rPr>
                <w:rFonts w:cs="Arial"/>
                <w:szCs w:val="20"/>
                <w:lang w:eastAsia="es-MX"/>
              </w:rPr>
              <w:t>-</w:t>
            </w:r>
          </w:p>
        </w:tc>
        <w:tc>
          <w:tcPr>
            <w:tcW w:w="567"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lang w:eastAsia="es-MX"/>
              </w:rPr>
            </w:pPr>
            <w:r>
              <w:rPr>
                <w:rFonts w:cs="Arial"/>
                <w:szCs w:val="20"/>
                <w:lang w:eastAsia="es-MX"/>
              </w:rPr>
              <w:t>°</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824C2E" w:rsidRPr="00C91F6A" w:rsidRDefault="00824C2E" w:rsidP="00824C2E">
            <w:pPr>
              <w:pStyle w:val="Table"/>
              <w:rPr>
                <w:rFonts w:cs="Arial"/>
                <w:szCs w:val="20"/>
                <w:lang w:eastAsia="es-MX"/>
              </w:rPr>
            </w:pPr>
            <w:r>
              <w:rPr>
                <w:rFonts w:cs="Arial"/>
                <w:szCs w:val="20"/>
                <w:lang w:eastAsia="es-MX"/>
              </w:rPr>
              <w:t>0.351</w:t>
            </w:r>
          </w:p>
        </w:tc>
        <w:tc>
          <w:tcPr>
            <w:tcW w:w="993"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197</w:t>
            </w:r>
          </w:p>
        </w:tc>
        <w:tc>
          <w:tcPr>
            <w:tcW w:w="1629"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22°</w:t>
            </w:r>
          </w:p>
        </w:tc>
      </w:tr>
      <w:tr w:rsidR="00824C2E"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Wind vane</w:t>
            </w:r>
          </w:p>
        </w:tc>
        <w:tc>
          <w:tcPr>
            <w:tcW w:w="929"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8</w:t>
            </w:r>
          </w:p>
        </w:tc>
        <w:tc>
          <w:tcPr>
            <w:tcW w:w="1194"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lang w:eastAsia="es-MX"/>
              </w:rPr>
            </w:pPr>
            <w:r>
              <w:rPr>
                <w:rFonts w:cs="Arial"/>
                <w:szCs w:val="20"/>
                <w:lang w:eastAsia="es-MX"/>
              </w:rPr>
              <w:t>58.7</w:t>
            </w:r>
            <w:r w:rsidRPr="00C91F6A">
              <w:rPr>
                <w:rFonts w:cs="Arial"/>
                <w:szCs w:val="20"/>
                <w:lang w:eastAsia="es-MX"/>
              </w:rPr>
              <w:t xml:space="preserve"> m</w:t>
            </w:r>
          </w:p>
        </w:tc>
        <w:tc>
          <w:tcPr>
            <w:tcW w:w="992"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011075</w:t>
            </w:r>
          </w:p>
        </w:tc>
        <w:tc>
          <w:tcPr>
            <w:tcW w:w="567"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lang w:eastAsia="es-MX"/>
              </w:rPr>
            </w:pPr>
            <w:r>
              <w:rPr>
                <w:rFonts w:cs="Arial"/>
                <w:szCs w:val="20"/>
                <w:lang w:eastAsia="es-MX"/>
              </w:rPr>
              <w:t>°</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824C2E" w:rsidRPr="00C91F6A" w:rsidRDefault="00824C2E" w:rsidP="00824C2E">
            <w:pPr>
              <w:pStyle w:val="Table"/>
              <w:rPr>
                <w:rFonts w:cs="Arial"/>
                <w:szCs w:val="20"/>
              </w:rPr>
            </w:pPr>
            <w:r>
              <w:rPr>
                <w:rFonts w:cs="Arial"/>
                <w:szCs w:val="20"/>
              </w:rPr>
              <w:t>0.351</w:t>
            </w:r>
          </w:p>
        </w:tc>
        <w:tc>
          <w:tcPr>
            <w:tcW w:w="993"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197</w:t>
            </w:r>
          </w:p>
        </w:tc>
        <w:tc>
          <w:tcPr>
            <w:tcW w:w="1629"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22°</w:t>
            </w:r>
          </w:p>
        </w:tc>
      </w:tr>
      <w:tr w:rsidR="00663C31"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Voltage</w:t>
            </w:r>
          </w:p>
        </w:tc>
        <w:tc>
          <w:tcPr>
            <w:tcW w:w="929" w:type="dxa"/>
            <w:tcBorders>
              <w:top w:val="single" w:sz="4" w:space="0" w:color="auto"/>
              <w:left w:val="single" w:sz="4" w:space="0" w:color="auto"/>
              <w:bottom w:val="single" w:sz="4" w:space="0" w:color="auto"/>
              <w:right w:val="single" w:sz="4" w:space="0" w:color="auto"/>
            </w:tcBorders>
          </w:tcPr>
          <w:p w:rsidR="00663C31" w:rsidRPr="00C91F6A" w:rsidRDefault="004A39AF" w:rsidP="00791FCC">
            <w:pPr>
              <w:pStyle w:val="Table"/>
              <w:rPr>
                <w:rFonts w:cs="Arial"/>
                <w:szCs w:val="20"/>
              </w:rPr>
            </w:pPr>
            <w:r>
              <w:rPr>
                <w:rFonts w:cs="Arial"/>
                <w:szCs w:val="20"/>
              </w:rPr>
              <w:t>4</w:t>
            </w:r>
          </w:p>
        </w:tc>
        <w:tc>
          <w:tcPr>
            <w:tcW w:w="1194" w:type="dxa"/>
            <w:tcBorders>
              <w:top w:val="single" w:sz="4" w:space="0" w:color="auto"/>
              <w:left w:val="single" w:sz="4" w:space="0" w:color="auto"/>
              <w:bottom w:val="single" w:sz="4" w:space="0" w:color="auto"/>
              <w:right w:val="single" w:sz="4" w:space="0" w:color="auto"/>
            </w:tcBorders>
          </w:tcPr>
          <w:p w:rsidR="00663C31" w:rsidRPr="00C91F6A" w:rsidRDefault="004A39AF" w:rsidP="00791FCC">
            <w:pPr>
              <w:pStyle w:val="Table"/>
              <w:rPr>
                <w:rFonts w:cs="Arial"/>
                <w:szCs w:val="20"/>
              </w:rPr>
            </w:pPr>
            <w:r>
              <w:rPr>
                <w:rFonts w:cs="Arial"/>
                <w:szCs w:val="20"/>
              </w:rPr>
              <w:t>10.0m</w:t>
            </w:r>
          </w:p>
        </w:tc>
        <w:tc>
          <w:tcPr>
            <w:tcW w:w="992"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w:t>
            </w:r>
          </w:p>
        </w:tc>
        <w:tc>
          <w:tcPr>
            <w:tcW w:w="567"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lang w:eastAsia="es-MX"/>
              </w:rPr>
            </w:pPr>
            <w:r w:rsidRPr="00C91F6A">
              <w:rPr>
                <w:rFonts w:cs="Arial"/>
                <w:szCs w:val="20"/>
                <w:lang w:eastAsia="es-MX"/>
              </w:rPr>
              <w:t>V</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3C31" w:rsidRPr="00C91F6A" w:rsidRDefault="00663C31" w:rsidP="00791FCC">
            <w:pPr>
              <w:pStyle w:val="Table"/>
              <w:rPr>
                <w:rFonts w:cs="Arial"/>
                <w:szCs w:val="20"/>
              </w:rPr>
            </w:pPr>
            <w:r w:rsidRPr="00C91F6A">
              <w:rPr>
                <w:rFonts w:cs="Arial"/>
                <w:szCs w:val="20"/>
              </w:rPr>
              <w:t>0,021</w:t>
            </w:r>
          </w:p>
        </w:tc>
        <w:tc>
          <w:tcPr>
            <w:tcW w:w="993"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0</w:t>
            </w:r>
          </w:p>
        </w:tc>
        <w:tc>
          <w:tcPr>
            <w:tcW w:w="1629"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w:t>
            </w:r>
          </w:p>
        </w:tc>
      </w:tr>
      <w:tr w:rsidR="00663C31"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proofErr w:type="spellStart"/>
            <w:r w:rsidRPr="00C91F6A">
              <w:rPr>
                <w:rFonts w:cs="Arial"/>
                <w:szCs w:val="20"/>
              </w:rPr>
              <w:t>Temperatur</w:t>
            </w:r>
            <w:r w:rsidR="00824C2E">
              <w:rPr>
                <w:rFonts w:cs="Arial"/>
                <w:szCs w:val="20"/>
              </w:rPr>
              <w:t>a</w:t>
            </w:r>
            <w:proofErr w:type="spellEnd"/>
          </w:p>
        </w:tc>
        <w:tc>
          <w:tcPr>
            <w:tcW w:w="929" w:type="dxa"/>
            <w:tcBorders>
              <w:top w:val="single" w:sz="4" w:space="0" w:color="auto"/>
              <w:left w:val="single" w:sz="4" w:space="0" w:color="auto"/>
              <w:bottom w:val="single" w:sz="4" w:space="0" w:color="auto"/>
              <w:right w:val="single" w:sz="4" w:space="0" w:color="auto"/>
            </w:tcBorders>
          </w:tcPr>
          <w:p w:rsidR="00663C31" w:rsidRPr="00C91F6A" w:rsidRDefault="00824C2E" w:rsidP="00791FCC">
            <w:pPr>
              <w:pStyle w:val="Table"/>
              <w:rPr>
                <w:rFonts w:cs="Arial"/>
                <w:szCs w:val="20"/>
              </w:rPr>
            </w:pPr>
            <w:r>
              <w:rPr>
                <w:rFonts w:cs="Arial"/>
                <w:szCs w:val="20"/>
              </w:rPr>
              <w:t>9</w:t>
            </w:r>
          </w:p>
        </w:tc>
        <w:tc>
          <w:tcPr>
            <w:tcW w:w="1194"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p>
        </w:tc>
        <w:tc>
          <w:tcPr>
            <w:tcW w:w="992"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w:t>
            </w:r>
          </w:p>
        </w:tc>
        <w:tc>
          <w:tcPr>
            <w:tcW w:w="567"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°C</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3C31" w:rsidRPr="00C91F6A" w:rsidRDefault="00663C31" w:rsidP="00791FCC">
            <w:pPr>
              <w:pStyle w:val="Table"/>
              <w:rPr>
                <w:rFonts w:cs="Arial"/>
                <w:szCs w:val="20"/>
              </w:rPr>
            </w:pPr>
            <w:r w:rsidRPr="00C91F6A">
              <w:rPr>
                <w:rFonts w:cs="Arial"/>
                <w:szCs w:val="20"/>
              </w:rPr>
              <w:t>0,136</w:t>
            </w:r>
          </w:p>
        </w:tc>
        <w:tc>
          <w:tcPr>
            <w:tcW w:w="993"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-86,381</w:t>
            </w:r>
          </w:p>
        </w:tc>
        <w:tc>
          <w:tcPr>
            <w:tcW w:w="1629"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w:t>
            </w:r>
          </w:p>
        </w:tc>
      </w:tr>
      <w:tr w:rsidR="00663C31"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663C31" w:rsidRPr="00C91F6A" w:rsidRDefault="00824C2E" w:rsidP="00791FCC">
            <w:pPr>
              <w:pStyle w:val="Table"/>
              <w:rPr>
                <w:rFonts w:cs="Arial"/>
                <w:szCs w:val="20"/>
              </w:rPr>
            </w:pPr>
            <w:proofErr w:type="spellStart"/>
            <w:r>
              <w:rPr>
                <w:rFonts w:cs="Arial"/>
                <w:szCs w:val="20"/>
              </w:rPr>
              <w:t>Humedad</w:t>
            </w:r>
            <w:proofErr w:type="spellEnd"/>
            <w:r>
              <w:rPr>
                <w:rFonts w:cs="Arial"/>
                <w:szCs w:val="20"/>
              </w:rPr>
              <w:t xml:space="preserve"> </w:t>
            </w:r>
            <w:proofErr w:type="spellStart"/>
            <w:r>
              <w:rPr>
                <w:rFonts w:cs="Arial"/>
                <w:szCs w:val="20"/>
              </w:rPr>
              <w:t>Relativa</w:t>
            </w:r>
            <w:proofErr w:type="spellEnd"/>
          </w:p>
        </w:tc>
        <w:tc>
          <w:tcPr>
            <w:tcW w:w="929" w:type="dxa"/>
            <w:tcBorders>
              <w:top w:val="single" w:sz="4" w:space="0" w:color="auto"/>
              <w:left w:val="single" w:sz="4" w:space="0" w:color="auto"/>
              <w:bottom w:val="single" w:sz="4" w:space="0" w:color="auto"/>
              <w:right w:val="single" w:sz="4" w:space="0" w:color="auto"/>
            </w:tcBorders>
          </w:tcPr>
          <w:p w:rsidR="00663C31" w:rsidRPr="00C91F6A" w:rsidRDefault="00824C2E" w:rsidP="00791FCC">
            <w:pPr>
              <w:pStyle w:val="Table"/>
              <w:rPr>
                <w:rFonts w:cs="Arial"/>
                <w:szCs w:val="20"/>
              </w:rPr>
            </w:pPr>
            <w:r>
              <w:rPr>
                <w:rFonts w:cs="Arial"/>
                <w:szCs w:val="20"/>
              </w:rPr>
              <w:t>%</w:t>
            </w:r>
          </w:p>
        </w:tc>
        <w:tc>
          <w:tcPr>
            <w:tcW w:w="1194"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p>
        </w:tc>
        <w:tc>
          <w:tcPr>
            <w:tcW w:w="992" w:type="dxa"/>
            <w:tcBorders>
              <w:top w:val="single" w:sz="4" w:space="0" w:color="auto"/>
              <w:left w:val="single" w:sz="4" w:space="0" w:color="auto"/>
              <w:bottom w:val="single" w:sz="4" w:space="0" w:color="auto"/>
              <w:right w:val="single" w:sz="4" w:space="0" w:color="auto"/>
            </w:tcBorders>
          </w:tcPr>
          <w:p w:rsidR="00663C31" w:rsidRPr="00C91F6A" w:rsidRDefault="00663C31" w:rsidP="00791FCC">
            <w:pPr>
              <w:pStyle w:val="Table"/>
              <w:rPr>
                <w:rFonts w:cs="Arial"/>
                <w:szCs w:val="20"/>
              </w:rPr>
            </w:pPr>
          </w:p>
        </w:tc>
        <w:tc>
          <w:tcPr>
            <w:tcW w:w="567" w:type="dxa"/>
            <w:tcBorders>
              <w:top w:val="single" w:sz="4" w:space="0" w:color="auto"/>
              <w:left w:val="single" w:sz="4" w:space="0" w:color="auto"/>
              <w:bottom w:val="single" w:sz="4" w:space="0" w:color="auto"/>
              <w:right w:val="single" w:sz="4" w:space="0" w:color="auto"/>
            </w:tcBorders>
          </w:tcPr>
          <w:p w:rsidR="00663C31" w:rsidRPr="00C91F6A" w:rsidRDefault="00824C2E" w:rsidP="00791FCC">
            <w:pPr>
              <w:pStyle w:val="Table"/>
              <w:rPr>
                <w:rFonts w:cs="Arial"/>
                <w:szCs w:val="20"/>
              </w:rPr>
            </w:pPr>
            <w:r>
              <w:rPr>
                <w:rFonts w:cs="Arial"/>
                <w:szCs w:val="20"/>
              </w:rPr>
              <w:t>%</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3C31" w:rsidRPr="00C91F6A" w:rsidRDefault="00663C31" w:rsidP="00791FCC">
            <w:pPr>
              <w:pStyle w:val="Table"/>
              <w:rPr>
                <w:rFonts w:cs="Arial"/>
                <w:szCs w:val="20"/>
              </w:rPr>
            </w:pPr>
            <w:r w:rsidRPr="00C91F6A">
              <w:rPr>
                <w:rFonts w:cs="Arial"/>
                <w:szCs w:val="20"/>
              </w:rPr>
              <w:t>0,4255</w:t>
            </w:r>
          </w:p>
        </w:tc>
        <w:tc>
          <w:tcPr>
            <w:tcW w:w="993"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653,19</w:t>
            </w:r>
          </w:p>
        </w:tc>
        <w:tc>
          <w:tcPr>
            <w:tcW w:w="1629" w:type="dxa"/>
            <w:tcBorders>
              <w:top w:val="single" w:sz="4" w:space="0" w:color="auto"/>
              <w:left w:val="nil"/>
              <w:bottom w:val="single" w:sz="4" w:space="0" w:color="auto"/>
              <w:right w:val="single" w:sz="4" w:space="0" w:color="auto"/>
            </w:tcBorders>
          </w:tcPr>
          <w:p w:rsidR="00663C31" w:rsidRPr="00C91F6A" w:rsidRDefault="00663C31" w:rsidP="00791FCC">
            <w:pPr>
              <w:pStyle w:val="Table"/>
              <w:rPr>
                <w:rFonts w:cs="Arial"/>
                <w:szCs w:val="20"/>
              </w:rPr>
            </w:pPr>
            <w:r w:rsidRPr="00C91F6A">
              <w:rPr>
                <w:rFonts w:cs="Arial"/>
                <w:szCs w:val="20"/>
              </w:rPr>
              <w:t>-</w:t>
            </w:r>
          </w:p>
        </w:tc>
      </w:tr>
      <w:tr w:rsidR="00824C2E" w:rsidRPr="00C91F6A" w:rsidTr="00C91F6A">
        <w:trPr>
          <w:trHeight w:val="300"/>
        </w:trPr>
        <w:tc>
          <w:tcPr>
            <w:tcW w:w="1635"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Pressure</w:t>
            </w:r>
          </w:p>
        </w:tc>
        <w:tc>
          <w:tcPr>
            <w:tcW w:w="929"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11</w:t>
            </w:r>
          </w:p>
        </w:tc>
        <w:tc>
          <w:tcPr>
            <w:tcW w:w="1194"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p>
        </w:tc>
        <w:tc>
          <w:tcPr>
            <w:tcW w:w="992"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23542</w:t>
            </w:r>
          </w:p>
        </w:tc>
        <w:tc>
          <w:tcPr>
            <w:tcW w:w="567" w:type="dxa"/>
            <w:tcBorders>
              <w:top w:val="single" w:sz="4" w:space="0" w:color="auto"/>
              <w:left w:val="single" w:sz="4" w:space="0" w:color="auto"/>
              <w:bottom w:val="single" w:sz="4" w:space="0" w:color="auto"/>
              <w:right w:val="single" w:sz="4" w:space="0" w:color="auto"/>
            </w:tcBorders>
          </w:tcPr>
          <w:p w:rsidR="00824C2E" w:rsidRPr="00C91F6A" w:rsidRDefault="00824C2E" w:rsidP="00824C2E">
            <w:pPr>
              <w:pStyle w:val="Table"/>
              <w:rPr>
                <w:rFonts w:cs="Arial"/>
                <w:szCs w:val="20"/>
              </w:rPr>
            </w:pPr>
            <w:proofErr w:type="spellStart"/>
            <w:r>
              <w:rPr>
                <w:rFonts w:cs="Arial"/>
                <w:szCs w:val="20"/>
              </w:rPr>
              <w:t>mB</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824C2E" w:rsidRPr="00C91F6A" w:rsidRDefault="00824C2E" w:rsidP="00824C2E">
            <w:pPr>
              <w:pStyle w:val="Table"/>
              <w:rPr>
                <w:rFonts w:cs="Arial"/>
                <w:szCs w:val="20"/>
              </w:rPr>
            </w:pPr>
            <w:r w:rsidRPr="00C91F6A">
              <w:rPr>
                <w:rFonts w:cs="Arial"/>
                <w:szCs w:val="20"/>
              </w:rPr>
              <w:t>0,4255</w:t>
            </w:r>
          </w:p>
        </w:tc>
        <w:tc>
          <w:tcPr>
            <w:tcW w:w="993"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Pr>
                <w:rFonts w:cs="Arial"/>
                <w:szCs w:val="20"/>
              </w:rPr>
              <w:t>647.947</w:t>
            </w:r>
          </w:p>
        </w:tc>
        <w:tc>
          <w:tcPr>
            <w:tcW w:w="1629" w:type="dxa"/>
            <w:tcBorders>
              <w:top w:val="single" w:sz="4" w:space="0" w:color="auto"/>
              <w:left w:val="nil"/>
              <w:bottom w:val="single" w:sz="4" w:space="0" w:color="auto"/>
              <w:right w:val="single" w:sz="4" w:space="0" w:color="auto"/>
            </w:tcBorders>
          </w:tcPr>
          <w:p w:rsidR="00824C2E" w:rsidRPr="00C91F6A" w:rsidRDefault="00824C2E" w:rsidP="00824C2E">
            <w:pPr>
              <w:pStyle w:val="Table"/>
              <w:rPr>
                <w:rFonts w:cs="Arial"/>
                <w:szCs w:val="20"/>
              </w:rPr>
            </w:pPr>
            <w:r w:rsidRPr="00C91F6A">
              <w:rPr>
                <w:rFonts w:cs="Arial"/>
                <w:szCs w:val="20"/>
              </w:rPr>
              <w:t>-</w:t>
            </w:r>
          </w:p>
        </w:tc>
      </w:tr>
    </w:tbl>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Default="00663C31" w:rsidP="00663C31"/>
    <w:p w:rsidR="00663C31" w:rsidRPr="00B3125C" w:rsidRDefault="00663C31" w:rsidP="00663C31"/>
    <w:p w:rsidR="00663C31" w:rsidRDefault="00663C31" w:rsidP="00663C31">
      <w:pPr>
        <w:spacing w:line="276" w:lineRule="auto"/>
        <w:jc w:val="left"/>
      </w:pPr>
    </w:p>
    <w:p w:rsidR="00663C31" w:rsidRDefault="00663C31" w:rsidP="00663C31">
      <w:pPr>
        <w:spacing w:line="276" w:lineRule="auto"/>
        <w:jc w:val="left"/>
      </w:pPr>
    </w:p>
    <w:p w:rsidR="00663C31" w:rsidRPr="00610EF1" w:rsidRDefault="00610EF1" w:rsidP="00610EF1">
      <w:pPr>
        <w:pStyle w:val="Headline"/>
        <w:rPr>
          <w:rStyle w:val="Ttulo1Car"/>
          <w:rFonts w:eastAsiaTheme="minorHAnsi" w:cstheme="minorBidi"/>
          <w:bCs/>
          <w:caps/>
          <w:color w:val="auto"/>
          <w:sz w:val="36"/>
          <w:szCs w:val="22"/>
          <w:lang w:val="en-US"/>
        </w:rPr>
      </w:pPr>
      <w:bookmarkStart w:id="17" w:name="_Toc500294116"/>
      <w:r w:rsidRPr="00610EF1">
        <w:rPr>
          <w:rStyle w:val="Ttulo1Car"/>
          <w:rFonts w:eastAsiaTheme="minorHAnsi" w:cstheme="minorBidi"/>
          <w:bCs/>
          <w:caps/>
          <w:color w:val="auto"/>
          <w:sz w:val="36"/>
          <w:szCs w:val="22"/>
          <w:lang w:val="en-US"/>
        </w:rPr>
        <w:lastRenderedPageBreak/>
        <w:t>GALERIA FOTOGRÁFICA</w:t>
      </w:r>
      <w:bookmarkEnd w:id="17"/>
    </w:p>
    <w:bookmarkEnd w:id="3"/>
    <w:p w:rsidR="009024F8" w:rsidRDefault="0055199D" w:rsidP="009B6A80">
      <w:pPr>
        <w:spacing w:after="0"/>
        <w:ind w:right="-591"/>
        <w:jc w:val="center"/>
        <w:rPr>
          <w:noProof/>
          <w:lang w:val="es-MX"/>
        </w:rPr>
      </w:pPr>
      <w:r>
        <w:rPr>
          <w:noProof/>
          <w:lang w:val="en-US"/>
        </w:rPr>
        <w:drawing>
          <wp:inline distT="0" distB="0" distL="0" distR="0" wp14:anchorId="3F4FF047" wp14:editId="78C19B92">
            <wp:extent cx="4320000" cy="5760000"/>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5760000"/>
                    </a:xfrm>
                    <a:prstGeom prst="rect">
                      <a:avLst/>
                    </a:prstGeom>
                  </pic:spPr>
                </pic:pic>
              </a:graphicData>
            </a:graphic>
          </wp:inline>
        </w:drawing>
      </w:r>
      <w:r w:rsidR="00C91F6A" w:rsidRPr="009024F8">
        <w:rPr>
          <w:noProof/>
          <w:lang w:val="es-MX"/>
        </w:rPr>
        <w:t xml:space="preserve">       </w:t>
      </w:r>
    </w:p>
    <w:p w:rsidR="009024F8" w:rsidRPr="009024F8" w:rsidRDefault="009024F8" w:rsidP="009B6A80">
      <w:pPr>
        <w:spacing w:after="0"/>
        <w:ind w:right="-591"/>
        <w:jc w:val="center"/>
        <w:rPr>
          <w:noProof/>
          <w:lang w:val="es-MX"/>
        </w:rPr>
      </w:pPr>
      <w:r w:rsidRPr="009024F8">
        <w:rPr>
          <w:rFonts w:cs="Arial"/>
          <w:b/>
          <w:sz w:val="20"/>
          <w:szCs w:val="20"/>
          <w:lang w:val="fr-CH"/>
        </w:rPr>
        <w:t xml:space="preserve">Fig. </w:t>
      </w:r>
      <w:r w:rsidR="00610EF1">
        <w:rPr>
          <w:rFonts w:cs="Arial"/>
          <w:b/>
          <w:sz w:val="20"/>
          <w:szCs w:val="20"/>
          <w:lang w:val="fr-CH"/>
        </w:rPr>
        <w:t>2</w:t>
      </w:r>
      <w:r>
        <w:rPr>
          <w:rFonts w:cs="Arial"/>
          <w:sz w:val="20"/>
          <w:szCs w:val="20"/>
          <w:lang w:val="fr-CH"/>
        </w:rPr>
        <w:t xml:space="preserve"> Vista General de la </w:t>
      </w:r>
      <w:proofErr w:type="spellStart"/>
      <w:r>
        <w:rPr>
          <w:rFonts w:cs="Arial"/>
          <w:sz w:val="20"/>
          <w:szCs w:val="20"/>
          <w:lang w:val="fr-CH"/>
        </w:rPr>
        <w:t>torre</w:t>
      </w:r>
      <w:proofErr w:type="spellEnd"/>
      <w:r>
        <w:rPr>
          <w:rFonts w:cs="Arial"/>
          <w:sz w:val="20"/>
          <w:szCs w:val="20"/>
          <w:lang w:val="fr-CH"/>
        </w:rPr>
        <w:t xml:space="preserve"> de </w:t>
      </w:r>
      <w:proofErr w:type="spellStart"/>
      <w:r>
        <w:rPr>
          <w:rFonts w:cs="Arial"/>
          <w:sz w:val="20"/>
          <w:szCs w:val="20"/>
          <w:lang w:val="fr-CH"/>
        </w:rPr>
        <w:t>medición</w:t>
      </w:r>
      <w:proofErr w:type="spellEnd"/>
      <w:r w:rsidR="00C91F6A" w:rsidRPr="009024F8">
        <w:rPr>
          <w:noProof/>
          <w:lang w:val="es-MX"/>
        </w:rPr>
        <w:t xml:space="preserve">   </w:t>
      </w:r>
    </w:p>
    <w:p w:rsidR="00871418" w:rsidRDefault="00C91F6A" w:rsidP="00871418">
      <w:pPr>
        <w:spacing w:after="0"/>
        <w:ind w:right="-591"/>
        <w:jc w:val="center"/>
        <w:rPr>
          <w:rFonts w:cs="Arial"/>
          <w:sz w:val="20"/>
          <w:szCs w:val="20"/>
          <w:lang w:val="fr-CH"/>
        </w:rPr>
      </w:pPr>
      <w:r>
        <w:rPr>
          <w:noProof/>
          <w:lang w:val="en-US"/>
        </w:rPr>
        <w:lastRenderedPageBreak/>
        <w:drawing>
          <wp:inline distT="0" distB="0" distL="0" distR="0" wp14:anchorId="367A30B1" wp14:editId="08AACB7F">
            <wp:extent cx="2260800" cy="4320000"/>
            <wp:effectExtent l="0" t="0" r="635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0800" cy="4320000"/>
                    </a:xfrm>
                    <a:prstGeom prst="rect">
                      <a:avLst/>
                    </a:prstGeom>
                  </pic:spPr>
                </pic:pic>
              </a:graphicData>
            </a:graphic>
          </wp:inline>
        </w:drawing>
      </w:r>
    </w:p>
    <w:p w:rsidR="009B6A80" w:rsidRPr="00871418" w:rsidRDefault="00C91F6A" w:rsidP="00871418">
      <w:pPr>
        <w:spacing w:after="0"/>
        <w:ind w:right="-591"/>
        <w:jc w:val="center"/>
        <w:rPr>
          <w:rFonts w:cs="Arial"/>
          <w:sz w:val="20"/>
          <w:szCs w:val="20"/>
          <w:lang w:val="fr-CH"/>
        </w:rPr>
      </w:pPr>
      <w:r>
        <w:rPr>
          <w:rFonts w:cs="Arial"/>
          <w:sz w:val="20"/>
          <w:szCs w:val="20"/>
          <w:lang w:val="fr-CH"/>
        </w:rPr>
        <w:t xml:space="preserve">   </w:t>
      </w:r>
      <w:r w:rsidR="009024F8" w:rsidRPr="009024F8">
        <w:rPr>
          <w:rFonts w:cs="Arial"/>
          <w:b/>
          <w:sz w:val="20"/>
          <w:szCs w:val="20"/>
          <w:lang w:val="fr-CH"/>
        </w:rPr>
        <w:t xml:space="preserve">Fig. </w:t>
      </w:r>
      <w:r w:rsidR="00610EF1">
        <w:rPr>
          <w:rFonts w:cs="Arial"/>
          <w:b/>
          <w:sz w:val="20"/>
          <w:szCs w:val="20"/>
          <w:lang w:val="fr-CH"/>
        </w:rPr>
        <w:t>3</w:t>
      </w:r>
      <w:r w:rsidR="009024F8">
        <w:rPr>
          <w:rFonts w:cs="Arial"/>
          <w:sz w:val="20"/>
          <w:szCs w:val="20"/>
          <w:lang w:val="fr-CH"/>
        </w:rPr>
        <w:t xml:space="preserve"> Vista </w:t>
      </w:r>
      <w:proofErr w:type="spellStart"/>
      <w:r w:rsidR="009024F8">
        <w:rPr>
          <w:rFonts w:cs="Arial"/>
          <w:sz w:val="20"/>
          <w:szCs w:val="20"/>
          <w:lang w:val="fr-CH"/>
        </w:rPr>
        <w:t>desde</w:t>
      </w:r>
      <w:proofErr w:type="spellEnd"/>
      <w:r w:rsidR="009024F8">
        <w:rPr>
          <w:rFonts w:cs="Arial"/>
          <w:sz w:val="20"/>
          <w:szCs w:val="20"/>
          <w:lang w:val="fr-CH"/>
        </w:rPr>
        <w:t xml:space="preserve"> la base en la </w:t>
      </w:r>
      <w:proofErr w:type="spellStart"/>
      <w:r w:rsidR="009024F8">
        <w:rPr>
          <w:rFonts w:cs="Arial"/>
          <w:sz w:val="20"/>
          <w:szCs w:val="20"/>
          <w:lang w:val="fr-CH"/>
        </w:rPr>
        <w:t>cara</w:t>
      </w:r>
      <w:proofErr w:type="spellEnd"/>
      <w:r w:rsidR="009024F8">
        <w:rPr>
          <w:rFonts w:cs="Arial"/>
          <w:sz w:val="20"/>
          <w:szCs w:val="20"/>
          <w:lang w:val="fr-CH"/>
        </w:rPr>
        <w:t xml:space="preserve"> principal</w:t>
      </w:r>
    </w:p>
    <w:p w:rsidR="009B6A80" w:rsidRPr="009024F8" w:rsidRDefault="009B6A80" w:rsidP="009B6A80">
      <w:pPr>
        <w:spacing w:after="0"/>
        <w:ind w:right="-591"/>
        <w:jc w:val="center"/>
        <w:rPr>
          <w:rFonts w:asciiTheme="minorHAnsi" w:hAnsiTheme="minorHAnsi" w:cstheme="minorHAnsi"/>
          <w:b/>
          <w:i/>
          <w:sz w:val="20"/>
          <w:szCs w:val="20"/>
          <w:lang w:val="es-MX"/>
        </w:rPr>
      </w:pPr>
    </w:p>
    <w:p w:rsidR="009B6A80" w:rsidRPr="009024F8" w:rsidRDefault="009B6A80" w:rsidP="009B6A80">
      <w:pPr>
        <w:spacing w:after="0"/>
        <w:ind w:right="-591"/>
        <w:jc w:val="center"/>
        <w:rPr>
          <w:rFonts w:asciiTheme="minorHAnsi" w:hAnsiTheme="minorHAnsi" w:cstheme="minorHAnsi"/>
          <w:b/>
          <w:i/>
          <w:sz w:val="20"/>
          <w:szCs w:val="20"/>
          <w:lang w:val="es-MX"/>
        </w:rPr>
      </w:pPr>
    </w:p>
    <w:p w:rsidR="009B6A80" w:rsidRPr="009024F8" w:rsidRDefault="009B6A80" w:rsidP="009B6A80">
      <w:pPr>
        <w:spacing w:after="0"/>
        <w:ind w:right="-591"/>
        <w:jc w:val="center"/>
        <w:rPr>
          <w:rFonts w:asciiTheme="minorHAnsi" w:hAnsiTheme="minorHAnsi" w:cstheme="minorHAnsi"/>
          <w:b/>
          <w:i/>
          <w:sz w:val="20"/>
          <w:szCs w:val="20"/>
          <w:lang w:val="es-MX"/>
        </w:rPr>
      </w:pPr>
    </w:p>
    <w:p w:rsidR="009B6A80" w:rsidRPr="009024F8" w:rsidRDefault="009B6A80" w:rsidP="009B6A80">
      <w:pPr>
        <w:spacing w:after="0"/>
        <w:ind w:right="-591"/>
        <w:jc w:val="center"/>
        <w:rPr>
          <w:rFonts w:asciiTheme="minorHAnsi" w:hAnsiTheme="minorHAnsi" w:cstheme="minorHAnsi"/>
          <w:b/>
          <w:i/>
          <w:sz w:val="20"/>
          <w:szCs w:val="20"/>
          <w:lang w:val="es-MX"/>
        </w:rPr>
      </w:pPr>
    </w:p>
    <w:p w:rsidR="009B6A80" w:rsidRPr="009024F8" w:rsidRDefault="009B6A80" w:rsidP="009B6A80">
      <w:pPr>
        <w:spacing w:after="0"/>
        <w:ind w:right="-591"/>
        <w:jc w:val="center"/>
        <w:rPr>
          <w:rFonts w:asciiTheme="minorHAnsi" w:hAnsiTheme="minorHAnsi" w:cstheme="minorHAnsi"/>
          <w:b/>
          <w:i/>
          <w:sz w:val="20"/>
          <w:szCs w:val="20"/>
          <w:lang w:val="es-MX"/>
        </w:rPr>
      </w:pPr>
    </w:p>
    <w:p w:rsidR="009B6A80" w:rsidRPr="009024F8" w:rsidRDefault="009B6A80" w:rsidP="009B6A80">
      <w:pPr>
        <w:spacing w:after="0"/>
        <w:ind w:right="-591"/>
        <w:jc w:val="center"/>
        <w:rPr>
          <w:rFonts w:asciiTheme="minorHAnsi" w:hAnsiTheme="minorHAnsi" w:cstheme="minorHAnsi"/>
          <w:b/>
          <w:i/>
          <w:sz w:val="20"/>
          <w:szCs w:val="20"/>
          <w:lang w:val="es-MX"/>
        </w:rPr>
      </w:pPr>
    </w:p>
    <w:p w:rsidR="00C91F6A" w:rsidRDefault="0055199D" w:rsidP="00922B3F">
      <w:pPr>
        <w:spacing w:after="0"/>
        <w:ind w:left="-567" w:right="-591"/>
        <w:jc w:val="center"/>
        <w:rPr>
          <w:rFonts w:asciiTheme="minorHAnsi" w:hAnsiTheme="minorHAnsi" w:cstheme="minorHAnsi"/>
          <w:b/>
          <w:sz w:val="20"/>
          <w:szCs w:val="20"/>
          <w:lang w:val="en-US"/>
        </w:rPr>
      </w:pPr>
      <w:r>
        <w:rPr>
          <w:noProof/>
          <w:lang w:val="en-US"/>
        </w:rPr>
        <w:lastRenderedPageBreak/>
        <w:drawing>
          <wp:inline distT="0" distB="0" distL="0" distR="0" wp14:anchorId="1B4D8EC5" wp14:editId="096AE7EC">
            <wp:extent cx="4936713" cy="324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6713" cy="3240000"/>
                    </a:xfrm>
                    <a:prstGeom prst="rect">
                      <a:avLst/>
                    </a:prstGeom>
                  </pic:spPr>
                </pic:pic>
              </a:graphicData>
            </a:graphic>
          </wp:inline>
        </w:drawing>
      </w:r>
    </w:p>
    <w:p w:rsidR="00922B3F" w:rsidRPr="00343BBD" w:rsidRDefault="00922B3F" w:rsidP="00922B3F">
      <w:pPr>
        <w:spacing w:after="0"/>
        <w:ind w:left="-567" w:right="-591"/>
        <w:jc w:val="center"/>
        <w:rPr>
          <w:rFonts w:asciiTheme="minorHAnsi" w:hAnsiTheme="minorHAnsi" w:cstheme="minorHAnsi"/>
          <w:b/>
          <w:sz w:val="20"/>
          <w:szCs w:val="20"/>
          <w:lang w:val="en-US"/>
        </w:rPr>
      </w:pPr>
    </w:p>
    <w:p w:rsidR="009B6A80" w:rsidRPr="00343BBD" w:rsidRDefault="00610EF1" w:rsidP="00922B3F">
      <w:pPr>
        <w:spacing w:after="0"/>
        <w:ind w:right="-591"/>
        <w:jc w:val="center"/>
        <w:rPr>
          <w:rFonts w:asciiTheme="minorHAnsi" w:hAnsiTheme="minorHAnsi" w:cstheme="minorHAnsi"/>
          <w:b/>
          <w:i/>
          <w:sz w:val="20"/>
          <w:szCs w:val="20"/>
          <w:lang w:val="en-US"/>
        </w:rPr>
      </w:pPr>
      <w:r>
        <w:rPr>
          <w:rFonts w:cs="Arial"/>
          <w:sz w:val="20"/>
          <w:szCs w:val="20"/>
          <w:lang w:val="fr-CH"/>
        </w:rPr>
        <w:t xml:space="preserve">   </w:t>
      </w:r>
      <w:r w:rsidRPr="009024F8">
        <w:rPr>
          <w:rFonts w:cs="Arial"/>
          <w:b/>
          <w:sz w:val="20"/>
          <w:szCs w:val="20"/>
          <w:lang w:val="fr-CH"/>
        </w:rPr>
        <w:t xml:space="preserve">Fig. </w:t>
      </w:r>
      <w:r>
        <w:rPr>
          <w:rFonts w:cs="Arial"/>
          <w:b/>
          <w:sz w:val="20"/>
          <w:szCs w:val="20"/>
          <w:lang w:val="fr-CH"/>
        </w:rPr>
        <w:t>4</w:t>
      </w:r>
      <w:r>
        <w:rPr>
          <w:rFonts w:cs="Arial"/>
          <w:sz w:val="20"/>
          <w:szCs w:val="20"/>
          <w:lang w:val="fr-CH"/>
        </w:rPr>
        <w:t xml:space="preserve"> </w:t>
      </w:r>
      <w:r w:rsidR="00871418">
        <w:rPr>
          <w:rFonts w:cs="Arial"/>
          <w:sz w:val="20"/>
          <w:szCs w:val="20"/>
          <w:lang w:val="fr-CH"/>
        </w:rPr>
        <w:t>81</w:t>
      </w:r>
      <w:proofErr w:type="gramStart"/>
      <w:r w:rsidR="003025FB">
        <w:rPr>
          <w:rFonts w:cs="Arial"/>
          <w:sz w:val="20"/>
          <w:szCs w:val="20"/>
          <w:lang w:val="fr-CH"/>
        </w:rPr>
        <w:t xml:space="preserve">m </w:t>
      </w:r>
      <w:r w:rsidR="00871418">
        <w:rPr>
          <w:rFonts w:cs="Arial"/>
          <w:sz w:val="20"/>
          <w:szCs w:val="20"/>
          <w:lang w:val="fr-CH"/>
        </w:rPr>
        <w:t xml:space="preserve"> Brazos</w:t>
      </w:r>
      <w:proofErr w:type="gramEnd"/>
      <w:r w:rsidR="00871418">
        <w:rPr>
          <w:rFonts w:cs="Arial"/>
          <w:sz w:val="20"/>
          <w:szCs w:val="20"/>
          <w:lang w:val="fr-CH"/>
        </w:rPr>
        <w:t xml:space="preserve"> (</w:t>
      </w:r>
      <w:proofErr w:type="spellStart"/>
      <w:r w:rsidR="00871418">
        <w:rPr>
          <w:rFonts w:cs="Arial"/>
          <w:sz w:val="20"/>
          <w:szCs w:val="20"/>
          <w:lang w:val="fr-CH"/>
        </w:rPr>
        <w:t>desde</w:t>
      </w:r>
      <w:proofErr w:type="spellEnd"/>
      <w:r w:rsidR="00922B3F">
        <w:rPr>
          <w:rFonts w:cs="Arial"/>
          <w:sz w:val="20"/>
          <w:szCs w:val="20"/>
          <w:lang w:val="fr-CH"/>
        </w:rPr>
        <w:t xml:space="preserve"> 280°</w:t>
      </w:r>
      <w:r w:rsidR="00871418">
        <w:rPr>
          <w:rFonts w:cs="Arial"/>
          <w:sz w:val="20"/>
          <w:szCs w:val="20"/>
          <w:lang w:val="fr-CH"/>
        </w:rPr>
        <w:t xml:space="preserve"> )</w:t>
      </w:r>
    </w:p>
    <w:p w:rsidR="009B6A80" w:rsidRPr="00343BBD" w:rsidRDefault="009B6A80" w:rsidP="009B6A80">
      <w:pPr>
        <w:spacing w:after="0"/>
        <w:ind w:left="-567" w:right="-591"/>
        <w:jc w:val="center"/>
        <w:rPr>
          <w:rFonts w:asciiTheme="minorHAnsi" w:hAnsiTheme="minorHAnsi" w:cstheme="minorHAnsi"/>
          <w:b/>
          <w:i/>
          <w:sz w:val="20"/>
          <w:szCs w:val="20"/>
          <w:lang w:val="en-US"/>
        </w:rPr>
      </w:pPr>
    </w:p>
    <w:p w:rsidR="009B6A80" w:rsidRPr="00343BBD" w:rsidRDefault="0055199D" w:rsidP="009B6A80">
      <w:pPr>
        <w:spacing w:after="0"/>
        <w:ind w:left="-567" w:right="-591"/>
        <w:jc w:val="center"/>
        <w:rPr>
          <w:rFonts w:asciiTheme="minorHAnsi" w:hAnsiTheme="minorHAnsi" w:cstheme="minorHAnsi"/>
          <w:b/>
          <w:sz w:val="20"/>
          <w:szCs w:val="20"/>
          <w:lang w:val="en-US"/>
        </w:rPr>
      </w:pPr>
      <w:r>
        <w:rPr>
          <w:noProof/>
          <w:lang w:val="en-US"/>
        </w:rPr>
        <w:drawing>
          <wp:inline distT="0" distB="0" distL="0" distR="0" wp14:anchorId="654FFFBB" wp14:editId="49128F36">
            <wp:extent cx="4943475" cy="323977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3827" cy="3240001"/>
                    </a:xfrm>
                    <a:prstGeom prst="rect">
                      <a:avLst/>
                    </a:prstGeom>
                  </pic:spPr>
                </pic:pic>
              </a:graphicData>
            </a:graphic>
          </wp:inline>
        </w:drawing>
      </w:r>
    </w:p>
    <w:p w:rsidR="00922B3F" w:rsidRDefault="00922B3F" w:rsidP="009B6A80">
      <w:pPr>
        <w:spacing w:after="0"/>
        <w:ind w:left="-567" w:right="-591"/>
        <w:jc w:val="center"/>
        <w:rPr>
          <w:rFonts w:cs="Arial"/>
          <w:b/>
          <w:sz w:val="20"/>
          <w:szCs w:val="20"/>
          <w:lang w:val="fr-CH"/>
        </w:rPr>
      </w:pPr>
    </w:p>
    <w:p w:rsidR="009B6A80" w:rsidRDefault="00922B3F" w:rsidP="009B6A80">
      <w:pPr>
        <w:spacing w:after="0"/>
        <w:ind w:left="-567" w:right="-591"/>
        <w:jc w:val="center"/>
        <w:rPr>
          <w:rFonts w:asciiTheme="minorHAnsi" w:hAnsiTheme="minorHAnsi" w:cstheme="minorHAnsi"/>
          <w:b/>
          <w:i/>
          <w:sz w:val="20"/>
          <w:szCs w:val="20"/>
          <w:lang w:val="en-US"/>
        </w:rPr>
      </w:pPr>
      <w:r w:rsidRPr="009024F8">
        <w:rPr>
          <w:rFonts w:cs="Arial"/>
          <w:b/>
          <w:sz w:val="20"/>
          <w:szCs w:val="20"/>
          <w:lang w:val="fr-CH"/>
        </w:rPr>
        <w:t xml:space="preserve">Fig. </w:t>
      </w:r>
      <w:r>
        <w:rPr>
          <w:rFonts w:cs="Arial"/>
          <w:b/>
          <w:sz w:val="20"/>
          <w:szCs w:val="20"/>
          <w:lang w:val="fr-CH"/>
        </w:rPr>
        <w:t>5</w:t>
      </w:r>
      <w:r>
        <w:rPr>
          <w:rFonts w:cs="Arial"/>
          <w:sz w:val="20"/>
          <w:szCs w:val="20"/>
          <w:lang w:val="fr-CH"/>
        </w:rPr>
        <w:t xml:space="preserve"> 60</w:t>
      </w:r>
      <w:proofErr w:type="gramStart"/>
      <w:r>
        <w:rPr>
          <w:rFonts w:cs="Arial"/>
          <w:sz w:val="20"/>
          <w:szCs w:val="20"/>
          <w:lang w:val="fr-CH"/>
        </w:rPr>
        <w:t>m  Brazos</w:t>
      </w:r>
      <w:proofErr w:type="gramEnd"/>
      <w:r>
        <w:rPr>
          <w:rFonts w:cs="Arial"/>
          <w:sz w:val="20"/>
          <w:szCs w:val="20"/>
          <w:lang w:val="fr-CH"/>
        </w:rPr>
        <w:t xml:space="preserve"> (</w:t>
      </w:r>
      <w:proofErr w:type="spellStart"/>
      <w:r>
        <w:rPr>
          <w:rFonts w:cs="Arial"/>
          <w:sz w:val="20"/>
          <w:szCs w:val="20"/>
          <w:lang w:val="fr-CH"/>
        </w:rPr>
        <w:t>desde</w:t>
      </w:r>
      <w:proofErr w:type="spellEnd"/>
      <w:r>
        <w:rPr>
          <w:rFonts w:cs="Arial"/>
          <w:sz w:val="20"/>
          <w:szCs w:val="20"/>
          <w:lang w:val="fr-CH"/>
        </w:rPr>
        <w:t xml:space="preserve"> 280° )</w:t>
      </w:r>
    </w:p>
    <w:p w:rsidR="009B6A80" w:rsidRPr="00343BBD" w:rsidRDefault="0055199D" w:rsidP="009B6A80">
      <w:pPr>
        <w:spacing w:after="0"/>
        <w:ind w:left="-567" w:right="-591"/>
        <w:jc w:val="center"/>
        <w:rPr>
          <w:rFonts w:asciiTheme="minorHAnsi" w:hAnsiTheme="minorHAnsi" w:cstheme="minorHAnsi"/>
          <w:b/>
          <w:sz w:val="20"/>
          <w:szCs w:val="20"/>
          <w:lang w:val="en-US"/>
        </w:rPr>
      </w:pPr>
      <w:r>
        <w:rPr>
          <w:noProof/>
          <w:lang w:val="en-US"/>
        </w:rPr>
        <w:lastRenderedPageBreak/>
        <w:drawing>
          <wp:inline distT="0" distB="0" distL="0" distR="0" wp14:anchorId="680CE222" wp14:editId="514C122F">
            <wp:extent cx="4943475" cy="323977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3827" cy="3240001"/>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6</w:t>
      </w:r>
      <w:r>
        <w:rPr>
          <w:rFonts w:cs="Arial"/>
          <w:sz w:val="20"/>
          <w:szCs w:val="20"/>
          <w:lang w:val="fr-CH"/>
        </w:rPr>
        <w:t xml:space="preserve"> 40</w:t>
      </w:r>
      <w:proofErr w:type="gramStart"/>
      <w:r>
        <w:rPr>
          <w:rFonts w:cs="Arial"/>
          <w:sz w:val="20"/>
          <w:szCs w:val="20"/>
          <w:lang w:val="fr-CH"/>
        </w:rPr>
        <w:t>m  Brazos</w:t>
      </w:r>
      <w:proofErr w:type="gramEnd"/>
      <w:r>
        <w:rPr>
          <w:rFonts w:cs="Arial"/>
          <w:sz w:val="20"/>
          <w:szCs w:val="20"/>
          <w:lang w:val="fr-CH"/>
        </w:rPr>
        <w:t xml:space="preserve"> (</w:t>
      </w:r>
      <w:proofErr w:type="spellStart"/>
      <w:r>
        <w:rPr>
          <w:rFonts w:cs="Arial"/>
          <w:sz w:val="20"/>
          <w:szCs w:val="20"/>
          <w:lang w:val="fr-CH"/>
        </w:rPr>
        <w:t>desde</w:t>
      </w:r>
      <w:proofErr w:type="spellEnd"/>
      <w:r>
        <w:rPr>
          <w:rFonts w:cs="Arial"/>
          <w:sz w:val="20"/>
          <w:szCs w:val="20"/>
          <w:lang w:val="fr-CH"/>
        </w:rPr>
        <w:t xml:space="preserve"> 280° )</w:t>
      </w:r>
    </w:p>
    <w:p w:rsidR="009B6A80" w:rsidRPr="00922B3F" w:rsidRDefault="009B6A80" w:rsidP="009B6A80">
      <w:pPr>
        <w:spacing w:after="0"/>
        <w:ind w:left="-567" w:right="-591"/>
        <w:jc w:val="center"/>
        <w:rPr>
          <w:rFonts w:asciiTheme="minorHAnsi" w:hAnsiTheme="minorHAnsi" w:cstheme="minorHAnsi"/>
          <w:b/>
          <w:noProof/>
          <w:sz w:val="20"/>
          <w:szCs w:val="20"/>
          <w:lang w:val="es-MX" w:eastAsia="pt-BR"/>
        </w:rPr>
      </w:pPr>
    </w:p>
    <w:p w:rsidR="009B6A80" w:rsidRPr="00922B3F" w:rsidRDefault="009B6A80" w:rsidP="009B6A80">
      <w:pPr>
        <w:spacing w:after="0"/>
        <w:ind w:left="-567" w:right="-591"/>
        <w:jc w:val="center"/>
        <w:rPr>
          <w:rFonts w:asciiTheme="minorHAnsi" w:hAnsiTheme="minorHAnsi" w:cstheme="minorHAnsi"/>
          <w:b/>
          <w:noProof/>
          <w:sz w:val="20"/>
          <w:szCs w:val="20"/>
          <w:lang w:val="es-MX" w:eastAsia="pt-BR"/>
        </w:rPr>
      </w:pPr>
    </w:p>
    <w:p w:rsidR="009B6A80" w:rsidRPr="00922B3F" w:rsidRDefault="009B6A80" w:rsidP="009B6A80">
      <w:pPr>
        <w:spacing w:after="0"/>
        <w:ind w:left="-567" w:right="-591"/>
        <w:jc w:val="center"/>
        <w:rPr>
          <w:rFonts w:asciiTheme="minorHAnsi" w:hAnsiTheme="minorHAnsi" w:cstheme="minorHAnsi"/>
          <w:b/>
          <w:noProof/>
          <w:sz w:val="20"/>
          <w:szCs w:val="20"/>
          <w:lang w:val="es-MX" w:eastAsia="pt-BR"/>
        </w:rPr>
      </w:pPr>
    </w:p>
    <w:p w:rsidR="009B6A80" w:rsidRPr="00922B3F" w:rsidRDefault="009B6A80" w:rsidP="009B6A80">
      <w:pPr>
        <w:spacing w:after="0"/>
        <w:ind w:left="-567" w:right="-591"/>
        <w:jc w:val="center"/>
        <w:rPr>
          <w:rFonts w:asciiTheme="minorHAnsi" w:hAnsiTheme="minorHAnsi" w:cstheme="minorHAnsi"/>
          <w:b/>
          <w:noProof/>
          <w:sz w:val="20"/>
          <w:szCs w:val="20"/>
          <w:lang w:val="es-MX" w:eastAsia="pt-BR"/>
        </w:rPr>
      </w:pPr>
    </w:p>
    <w:p w:rsidR="009B6A80" w:rsidRPr="00871418" w:rsidRDefault="00871418" w:rsidP="009B6A80">
      <w:pPr>
        <w:spacing w:after="0"/>
        <w:ind w:left="-567" w:right="-591"/>
        <w:jc w:val="center"/>
        <w:rPr>
          <w:rFonts w:asciiTheme="minorHAnsi" w:hAnsiTheme="minorHAnsi" w:cstheme="minorHAnsi"/>
          <w:b/>
          <w:i/>
          <w:sz w:val="20"/>
          <w:szCs w:val="20"/>
          <w:lang w:val="es-MX"/>
        </w:rPr>
      </w:pPr>
      <w:r w:rsidRPr="00343BBD">
        <w:rPr>
          <w:rFonts w:asciiTheme="minorHAnsi" w:hAnsiTheme="minorHAnsi" w:cstheme="minorHAnsi"/>
          <w:b/>
          <w:noProof/>
          <w:sz w:val="20"/>
          <w:szCs w:val="20"/>
          <w:lang w:val="en-US"/>
        </w:rPr>
        <mc:AlternateContent>
          <mc:Choice Requires="wps">
            <w:drawing>
              <wp:anchor distT="0" distB="0" distL="114300" distR="114300" simplePos="0" relativeHeight="251591168" behindDoc="0" locked="0" layoutInCell="1" allowOverlap="1" wp14:anchorId="6E627B20" wp14:editId="531A6399">
                <wp:simplePos x="0" y="0"/>
                <wp:positionH relativeFrom="column">
                  <wp:posOffset>1099819</wp:posOffset>
                </wp:positionH>
                <wp:positionV relativeFrom="paragraph">
                  <wp:posOffset>1017270</wp:posOffset>
                </wp:positionV>
                <wp:extent cx="1381125" cy="377190"/>
                <wp:effectExtent l="0" t="0" r="0" b="3810"/>
                <wp:wrapNone/>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77190"/>
                        </a:xfrm>
                        <a:prstGeom prst="rect">
                          <a:avLst/>
                        </a:prstGeom>
                        <a:noFill/>
                        <a:ln w="9525">
                          <a:noFill/>
                          <a:miter lim="800000"/>
                          <a:headEnd/>
                          <a:tailEnd/>
                        </a:ln>
                      </wps:spPr>
                      <wps:txbx>
                        <w:txbxContent>
                          <w:p w:rsidR="002F0BD4" w:rsidRPr="0076566B" w:rsidRDefault="002F0BD4" w:rsidP="009B6A80">
                            <w:pPr>
                              <w:rPr>
                                <w:rFonts w:asciiTheme="minorHAnsi" w:hAnsiTheme="minorHAnsi" w:cstheme="minorHAnsi"/>
                                <w:b/>
                                <w:color w:val="FF0000"/>
                              </w:rPr>
                            </w:pPr>
                            <w:r>
                              <w:rPr>
                                <w:rFonts w:asciiTheme="minorHAnsi" w:hAnsiTheme="minorHAnsi" w:cstheme="minorHAnsi"/>
                                <w:b/>
                                <w:color w:val="FFFFFF" w:themeColor="background1"/>
                              </w:rPr>
                              <w:t>4</w:t>
                            </w:r>
                            <w:r w:rsidRPr="00871418">
                              <w:rPr>
                                <w:rFonts w:asciiTheme="minorHAnsi" w:hAnsiTheme="minorHAnsi" w:cstheme="minorHAnsi"/>
                                <w:b/>
                                <w:color w:val="FFFFFF" w:themeColor="background1"/>
                              </w:rPr>
                              <w:t>x</w:t>
                            </w:r>
                            <w:r>
                              <w:rPr>
                                <w:rFonts w:asciiTheme="minorHAnsi" w:hAnsiTheme="minorHAnsi" w:cstheme="minorHAnsi"/>
                                <w:b/>
                                <w:color w:val="FFFFFF" w:themeColor="background1"/>
                              </w:rPr>
                              <w:t>4</w:t>
                            </w:r>
                            <w:r w:rsidRPr="00871418">
                              <w:rPr>
                                <w:rFonts w:asciiTheme="minorHAnsi" w:hAnsiTheme="minorHAnsi" w:cstheme="minorHAnsi"/>
                                <w:b/>
                                <w:color w:val="FFFFFF" w:themeColor="background1"/>
                              </w:rPr>
                              <w:t>0cm</w:t>
                            </w:r>
                            <w:r w:rsidRPr="0076566B">
                              <w:rPr>
                                <w:rFonts w:asciiTheme="minorHAnsi" w:hAnsiTheme="minorHAnsi" w:cstheme="minorHAnsi"/>
                                <w:b/>
                                <w:color w:val="FF0000"/>
                              </w:rPr>
                              <w:t xml:space="preserve"> </w:t>
                            </w:r>
                            <w:r w:rsidRPr="00871418">
                              <w:rPr>
                                <w:rFonts w:asciiTheme="minorHAnsi" w:hAnsiTheme="minorHAnsi" w:cstheme="minorHAnsi"/>
                                <w:b/>
                                <w:color w:val="FFFFFF" w:themeColor="background1"/>
                              </w:rPr>
                              <w:t xml:space="preserve">= </w:t>
                            </w:r>
                            <w:r>
                              <w:rPr>
                                <w:rFonts w:asciiTheme="minorHAnsi" w:hAnsiTheme="minorHAnsi" w:cstheme="minorHAnsi"/>
                                <w:b/>
                                <w:color w:val="FFFFFF" w:themeColor="background1"/>
                                <w:sz w:val="32"/>
                                <w:szCs w:val="32"/>
                              </w:rPr>
                              <w:t>1.6</w:t>
                            </w:r>
                            <w:r w:rsidRPr="00871418">
                              <w:rPr>
                                <w:rFonts w:asciiTheme="minorHAnsi" w:hAnsiTheme="minorHAnsi" w:cstheme="minorHAnsi"/>
                                <w:b/>
                                <w:color w:val="FFFFFF" w:themeColor="background1"/>
                                <w:sz w:val="32"/>
                                <w:szCs w:val="32"/>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27B20" id="Caixa de Texto 2" o:spid="_x0000_s1027" type="#_x0000_t202" style="position:absolute;left:0;text-align:left;margin-left:86.6pt;margin-top:80.1pt;width:108.75pt;height:29.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" filled="f" stroked="f">
                <v:textbox>
                  <w:txbxContent>
                    <w:p w:rsidR="002F0BD4" w:rsidRPr="0076566B" w:rsidRDefault="002F0BD4" w:rsidP="009B6A80">
                      <w:pPr>
                        <w:rPr>
                          <w:rFonts w:asciiTheme="minorHAnsi" w:hAnsiTheme="minorHAnsi" w:cstheme="minorHAnsi"/>
                          <w:b/>
                          <w:color w:val="FF0000"/>
                        </w:rPr>
                      </w:pPr>
                      <w:r>
                        <w:rPr>
                          <w:rFonts w:asciiTheme="minorHAnsi" w:hAnsiTheme="minorHAnsi" w:cstheme="minorHAnsi"/>
                          <w:b/>
                          <w:color w:val="FFFFFF" w:themeColor="background1"/>
                        </w:rPr>
                        <w:t>4</w:t>
                      </w:r>
                      <w:r w:rsidRPr="00871418">
                        <w:rPr>
                          <w:rFonts w:asciiTheme="minorHAnsi" w:hAnsiTheme="minorHAnsi" w:cstheme="minorHAnsi"/>
                          <w:b/>
                          <w:color w:val="FFFFFF" w:themeColor="background1"/>
                        </w:rPr>
                        <w:t>x</w:t>
                      </w:r>
                      <w:r>
                        <w:rPr>
                          <w:rFonts w:asciiTheme="minorHAnsi" w:hAnsiTheme="minorHAnsi" w:cstheme="minorHAnsi"/>
                          <w:b/>
                          <w:color w:val="FFFFFF" w:themeColor="background1"/>
                        </w:rPr>
                        <w:t>4</w:t>
                      </w:r>
                      <w:r w:rsidRPr="00871418">
                        <w:rPr>
                          <w:rFonts w:asciiTheme="minorHAnsi" w:hAnsiTheme="minorHAnsi" w:cstheme="minorHAnsi"/>
                          <w:b/>
                          <w:color w:val="FFFFFF" w:themeColor="background1"/>
                        </w:rPr>
                        <w:t>0cm</w:t>
                      </w:r>
                      <w:r w:rsidRPr="0076566B">
                        <w:rPr>
                          <w:rFonts w:asciiTheme="minorHAnsi" w:hAnsiTheme="minorHAnsi" w:cstheme="minorHAnsi"/>
                          <w:b/>
                          <w:color w:val="FF0000"/>
                        </w:rPr>
                        <w:t xml:space="preserve"> </w:t>
                      </w:r>
                      <w:r w:rsidRPr="00871418">
                        <w:rPr>
                          <w:rFonts w:asciiTheme="minorHAnsi" w:hAnsiTheme="minorHAnsi" w:cstheme="minorHAnsi"/>
                          <w:b/>
                          <w:color w:val="FFFFFF" w:themeColor="background1"/>
                        </w:rPr>
                        <w:t xml:space="preserve">= </w:t>
                      </w:r>
                      <w:r>
                        <w:rPr>
                          <w:rFonts w:asciiTheme="minorHAnsi" w:hAnsiTheme="minorHAnsi" w:cstheme="minorHAnsi"/>
                          <w:b/>
                          <w:color w:val="FFFFFF" w:themeColor="background1"/>
                          <w:sz w:val="32"/>
                          <w:szCs w:val="32"/>
                        </w:rPr>
                        <w:t>1.6</w:t>
                      </w:r>
                      <w:r w:rsidRPr="00871418">
                        <w:rPr>
                          <w:rFonts w:asciiTheme="minorHAnsi" w:hAnsiTheme="minorHAnsi" w:cstheme="minorHAnsi"/>
                          <w:b/>
                          <w:color w:val="FFFFFF" w:themeColor="background1"/>
                          <w:sz w:val="32"/>
                          <w:szCs w:val="32"/>
                        </w:rPr>
                        <w:t>m</w:t>
                      </w:r>
                    </w:p>
                  </w:txbxContent>
                </v:textbox>
              </v:shape>
            </w:pict>
          </mc:Fallback>
        </mc:AlternateContent>
      </w:r>
      <w:r w:rsidRPr="00343BBD">
        <w:rPr>
          <w:rFonts w:asciiTheme="minorHAnsi" w:hAnsiTheme="minorHAnsi" w:cstheme="minorHAnsi"/>
          <w:b/>
          <w:noProof/>
          <w:sz w:val="20"/>
          <w:szCs w:val="20"/>
          <w:lang w:val="en-US"/>
        </w:rPr>
        <mc:AlternateContent>
          <mc:Choice Requires="wps">
            <w:drawing>
              <wp:anchor distT="0" distB="0" distL="114300" distR="114300" simplePos="0" relativeHeight="251587072" behindDoc="0" locked="0" layoutInCell="1" allowOverlap="1" wp14:anchorId="69F72DA4" wp14:editId="4A9ED9F9">
                <wp:simplePos x="0" y="0"/>
                <wp:positionH relativeFrom="column">
                  <wp:posOffset>2338070</wp:posOffset>
                </wp:positionH>
                <wp:positionV relativeFrom="paragraph">
                  <wp:posOffset>445770</wp:posOffset>
                </wp:positionV>
                <wp:extent cx="171450" cy="171450"/>
                <wp:effectExtent l="0" t="0" r="19050" b="19050"/>
                <wp:wrapNone/>
                <wp:docPr id="57" name="Chave esquerda 24"/>
                <wp:cNvGraphicFramePr/>
                <a:graphic xmlns:a="http://schemas.openxmlformats.org/drawingml/2006/main">
                  <a:graphicData uri="http://schemas.microsoft.com/office/word/2010/wordprocessingShape">
                    <wps:wsp>
                      <wps:cNvSpPr/>
                      <wps:spPr>
                        <a:xfrm>
                          <a:off x="0" y="0"/>
                          <a:ext cx="171450" cy="17145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FB05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4" o:spid="_x0000_s1026" type="#_x0000_t87" style="position:absolute;margin-left:184.1pt;margin-top:35.1pt;width:13.5pt;height:1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" strokecolor="red" strokeweight="1.5pt"/>
            </w:pict>
          </mc:Fallback>
        </mc:AlternateContent>
      </w:r>
      <w:r w:rsidRPr="00343BBD">
        <w:rPr>
          <w:rFonts w:asciiTheme="minorHAnsi" w:hAnsiTheme="minorHAnsi" w:cstheme="minorHAnsi"/>
          <w:b/>
          <w:noProof/>
          <w:sz w:val="20"/>
          <w:szCs w:val="20"/>
          <w:lang w:val="en-US"/>
        </w:rPr>
        <mc:AlternateContent>
          <mc:Choice Requires="wps">
            <w:drawing>
              <wp:anchor distT="0" distB="0" distL="114300" distR="114300" simplePos="0" relativeHeight="251585024" behindDoc="0" locked="0" layoutInCell="1" allowOverlap="1" wp14:anchorId="42408CC6" wp14:editId="41656597">
                <wp:simplePos x="0" y="0"/>
                <wp:positionH relativeFrom="column">
                  <wp:posOffset>1422400</wp:posOffset>
                </wp:positionH>
                <wp:positionV relativeFrom="paragraph">
                  <wp:posOffset>334645</wp:posOffset>
                </wp:positionV>
                <wp:extent cx="739775" cy="300990"/>
                <wp:effectExtent l="0" t="0" r="0" b="3810"/>
                <wp:wrapNone/>
                <wp:docPr id="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300990"/>
                        </a:xfrm>
                        <a:prstGeom prst="rect">
                          <a:avLst/>
                        </a:prstGeom>
                        <a:noFill/>
                        <a:ln w="9525">
                          <a:noFill/>
                          <a:miter lim="800000"/>
                          <a:headEnd/>
                          <a:tailEnd/>
                        </a:ln>
                      </wps:spPr>
                      <wps:txbx>
                        <w:txbxContent>
                          <w:p w:rsidR="002F0BD4" w:rsidRPr="0076566B" w:rsidRDefault="002F0BD4" w:rsidP="009B6A80">
                            <w:pPr>
                              <w:rPr>
                                <w:rFonts w:asciiTheme="minorHAnsi" w:hAnsiTheme="minorHAnsi" w:cstheme="minorHAnsi"/>
                                <w:b/>
                                <w:color w:val="FF0000"/>
                              </w:rPr>
                            </w:pPr>
                            <w:r w:rsidRPr="00871418">
                              <w:rPr>
                                <w:rFonts w:asciiTheme="minorHAnsi" w:hAnsiTheme="minorHAnsi" w:cstheme="minorHAnsi"/>
                                <w:b/>
                                <w:color w:val="FFFFFF" w:themeColor="background1"/>
                              </w:rPr>
                              <w:t>40cm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08CC6" id="_x0000_s1028" type="#_x0000_t202" style="position:absolute;left:0;text-align:left;margin-left:112pt;margin-top:26.35pt;width:58.25pt;height:23.7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" filled="f" stroked="f">
                <v:textbox>
                  <w:txbxContent>
                    <w:p w:rsidR="002F0BD4" w:rsidRPr="0076566B" w:rsidRDefault="002F0BD4" w:rsidP="009B6A80">
                      <w:pPr>
                        <w:rPr>
                          <w:rFonts w:asciiTheme="minorHAnsi" w:hAnsiTheme="minorHAnsi" w:cstheme="minorHAnsi"/>
                          <w:b/>
                          <w:color w:val="FF0000"/>
                        </w:rPr>
                      </w:pPr>
                      <w:r w:rsidRPr="00871418">
                        <w:rPr>
                          <w:rFonts w:asciiTheme="minorHAnsi" w:hAnsiTheme="minorHAnsi" w:cstheme="minorHAnsi"/>
                          <w:b/>
                          <w:color w:val="FFFFFF" w:themeColor="background1"/>
                        </w:rPr>
                        <w:t>40cm</w:t>
                      </w:r>
                    </w:p>
                  </w:txbxContent>
                </v:textbox>
              </v:shape>
            </w:pict>
          </mc:Fallback>
        </mc:AlternateContent>
      </w:r>
      <w:r w:rsidRPr="00343BBD">
        <w:rPr>
          <w:rFonts w:asciiTheme="minorHAnsi" w:hAnsiTheme="minorHAnsi" w:cstheme="minorHAnsi"/>
          <w:b/>
          <w:noProof/>
          <w:sz w:val="20"/>
          <w:szCs w:val="20"/>
          <w:lang w:val="en-US"/>
        </w:rPr>
        <mc:AlternateContent>
          <mc:Choice Requires="wps">
            <w:drawing>
              <wp:anchor distT="0" distB="0" distL="114300" distR="114300" simplePos="0" relativeHeight="251589120" behindDoc="0" locked="0" layoutInCell="1" allowOverlap="1" wp14:anchorId="366BD0DB" wp14:editId="61382717">
                <wp:simplePos x="0" y="0"/>
                <wp:positionH relativeFrom="column">
                  <wp:posOffset>2242185</wp:posOffset>
                </wp:positionH>
                <wp:positionV relativeFrom="paragraph">
                  <wp:posOffset>1074420</wp:posOffset>
                </wp:positionV>
                <wp:extent cx="180975" cy="447040"/>
                <wp:effectExtent l="0" t="0" r="28575" b="10160"/>
                <wp:wrapNone/>
                <wp:docPr id="55" name="Chave esquerda 26"/>
                <wp:cNvGraphicFramePr/>
                <a:graphic xmlns:a="http://schemas.openxmlformats.org/drawingml/2006/main">
                  <a:graphicData uri="http://schemas.microsoft.com/office/word/2010/wordprocessingShape">
                    <wps:wsp>
                      <wps:cNvSpPr/>
                      <wps:spPr>
                        <a:xfrm>
                          <a:off x="0" y="0"/>
                          <a:ext cx="180975" cy="44704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E471" id="Chave esquerda 26" o:spid="_x0000_s1026" type="#_x0000_t87" style="position:absolute;margin-left:176.55pt;margin-top:84.6pt;width:14.25pt;height:35.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" adj="729" strokecolor="red" strokeweight="1.5pt"/>
            </w:pict>
          </mc:Fallback>
        </mc:AlternateContent>
      </w:r>
      <w:r w:rsidR="0055199D" w:rsidRPr="00871418">
        <w:rPr>
          <w:noProof/>
          <w:lang w:val="es-MX"/>
        </w:rPr>
        <w:t xml:space="preserve"> </w:t>
      </w:r>
      <w:r w:rsidR="0055199D">
        <w:rPr>
          <w:noProof/>
          <w:lang w:val="en-US"/>
        </w:rPr>
        <w:drawing>
          <wp:inline distT="0" distB="0" distL="0" distR="0" wp14:anchorId="4B1D06CA" wp14:editId="339A4B5A">
            <wp:extent cx="4320000" cy="3240000"/>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7</w:t>
      </w:r>
      <w:r>
        <w:rPr>
          <w:rFonts w:cs="Arial"/>
          <w:sz w:val="20"/>
          <w:szCs w:val="20"/>
          <w:lang w:val="fr-CH"/>
        </w:rPr>
        <w:t xml:space="preserve"> </w:t>
      </w:r>
      <w:r w:rsidR="00871418">
        <w:rPr>
          <w:rFonts w:cs="Arial"/>
          <w:sz w:val="20"/>
          <w:szCs w:val="20"/>
          <w:lang w:val="fr-CH"/>
        </w:rPr>
        <w:t xml:space="preserve">Distancia entre </w:t>
      </w:r>
      <w:proofErr w:type="spellStart"/>
      <w:proofErr w:type="gramStart"/>
      <w:r w:rsidR="00871418">
        <w:rPr>
          <w:rFonts w:cs="Arial"/>
          <w:sz w:val="20"/>
          <w:szCs w:val="20"/>
          <w:lang w:val="fr-CH"/>
        </w:rPr>
        <w:t>anemómetro</w:t>
      </w:r>
      <w:proofErr w:type="spellEnd"/>
      <w:r w:rsidR="00871418">
        <w:rPr>
          <w:rFonts w:cs="Arial"/>
          <w:sz w:val="20"/>
          <w:szCs w:val="20"/>
          <w:lang w:val="fr-CH"/>
        </w:rPr>
        <w:t xml:space="preserve">  y</w:t>
      </w:r>
      <w:proofErr w:type="gramEnd"/>
      <w:r w:rsidR="00871418">
        <w:rPr>
          <w:rFonts w:cs="Arial"/>
          <w:sz w:val="20"/>
          <w:szCs w:val="20"/>
          <w:lang w:val="fr-CH"/>
        </w:rPr>
        <w:t xml:space="preserve"> </w:t>
      </w:r>
      <w:proofErr w:type="spellStart"/>
      <w:r w:rsidR="00871418">
        <w:rPr>
          <w:rFonts w:cs="Arial"/>
          <w:sz w:val="20"/>
          <w:szCs w:val="20"/>
          <w:lang w:val="fr-CH"/>
        </w:rPr>
        <w:t>veleta</w:t>
      </w:r>
      <w:proofErr w:type="spellEnd"/>
    </w:p>
    <w:p w:rsidR="009B6A80" w:rsidRPr="00871418" w:rsidRDefault="009B6A80" w:rsidP="009B6A80">
      <w:pPr>
        <w:spacing w:after="0"/>
        <w:ind w:left="-567" w:right="-591"/>
        <w:jc w:val="center"/>
        <w:rPr>
          <w:rFonts w:asciiTheme="minorHAnsi" w:hAnsiTheme="minorHAnsi" w:cstheme="minorHAnsi"/>
          <w:b/>
          <w:i/>
          <w:sz w:val="20"/>
          <w:szCs w:val="20"/>
          <w:lang w:val="es-MX"/>
        </w:rPr>
      </w:pPr>
    </w:p>
    <w:p w:rsidR="009B6A80" w:rsidRPr="00871418" w:rsidRDefault="009B6A80" w:rsidP="009B6A80">
      <w:pPr>
        <w:spacing w:after="0"/>
        <w:ind w:left="-567" w:right="-591"/>
        <w:jc w:val="center"/>
        <w:rPr>
          <w:rFonts w:asciiTheme="minorHAnsi" w:hAnsiTheme="minorHAnsi" w:cstheme="minorHAnsi"/>
          <w:b/>
          <w:i/>
          <w:sz w:val="20"/>
          <w:szCs w:val="20"/>
          <w:lang w:val="es-MX"/>
        </w:rPr>
      </w:pPr>
    </w:p>
    <w:p w:rsidR="009B6A80" w:rsidRPr="00871418" w:rsidRDefault="009B6A80" w:rsidP="009B6A80">
      <w:pPr>
        <w:spacing w:after="0"/>
        <w:ind w:left="-567" w:right="-591"/>
        <w:jc w:val="center"/>
        <w:rPr>
          <w:rFonts w:asciiTheme="minorHAnsi" w:hAnsiTheme="minorHAnsi" w:cstheme="minorHAnsi"/>
          <w:b/>
          <w:i/>
          <w:sz w:val="20"/>
          <w:szCs w:val="20"/>
          <w:lang w:val="es-MX"/>
        </w:rPr>
      </w:pPr>
    </w:p>
    <w:p w:rsidR="009B6A80" w:rsidRPr="00871418" w:rsidRDefault="009B6A80" w:rsidP="009B6A80">
      <w:pPr>
        <w:spacing w:after="0"/>
        <w:ind w:left="-567" w:right="-591"/>
        <w:jc w:val="center"/>
        <w:rPr>
          <w:rFonts w:asciiTheme="minorHAnsi" w:hAnsiTheme="minorHAnsi" w:cstheme="minorHAnsi"/>
          <w:b/>
          <w:i/>
          <w:sz w:val="20"/>
          <w:szCs w:val="20"/>
          <w:lang w:val="es-MX"/>
        </w:rPr>
      </w:pPr>
    </w:p>
    <w:p w:rsidR="009B6A80" w:rsidRPr="00871418" w:rsidRDefault="009B6A80" w:rsidP="009B6A80">
      <w:pPr>
        <w:spacing w:after="0"/>
        <w:ind w:left="-567" w:right="-591"/>
        <w:jc w:val="center"/>
        <w:rPr>
          <w:rFonts w:asciiTheme="minorHAnsi" w:hAnsiTheme="minorHAnsi" w:cstheme="minorHAnsi"/>
          <w:b/>
          <w:i/>
          <w:sz w:val="20"/>
          <w:szCs w:val="20"/>
          <w:lang w:val="es-MX"/>
        </w:rPr>
      </w:pPr>
    </w:p>
    <w:p w:rsidR="009B6A80" w:rsidRPr="00343BBD" w:rsidRDefault="0055199D" w:rsidP="009B6A80">
      <w:pPr>
        <w:spacing w:after="0"/>
        <w:ind w:left="-567" w:right="-591"/>
        <w:jc w:val="center"/>
        <w:rPr>
          <w:rFonts w:asciiTheme="minorHAnsi" w:hAnsiTheme="minorHAnsi" w:cstheme="minorHAnsi"/>
          <w:b/>
          <w:noProof/>
          <w:sz w:val="20"/>
          <w:szCs w:val="20"/>
          <w:lang w:val="en-US" w:eastAsia="pt-BR"/>
        </w:rPr>
      </w:pPr>
      <w:r>
        <w:rPr>
          <w:noProof/>
          <w:lang w:val="en-US"/>
        </w:rPr>
        <w:drawing>
          <wp:inline distT="0" distB="0" distL="0" distR="0" wp14:anchorId="4149789D" wp14:editId="3AA4EC5D">
            <wp:extent cx="4295238" cy="322142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238" cy="3221428"/>
                    </a:xfrm>
                    <a:prstGeom prst="rect">
                      <a:avLst/>
                    </a:prstGeom>
                  </pic:spPr>
                </pic:pic>
              </a:graphicData>
            </a:graphic>
          </wp:inline>
        </w:drawing>
      </w:r>
    </w:p>
    <w:p w:rsidR="00C91F6A" w:rsidRDefault="00C91F6A" w:rsidP="009B6A80">
      <w:pPr>
        <w:spacing w:after="0"/>
        <w:ind w:left="-567" w:right="-591"/>
        <w:jc w:val="center"/>
        <w:rPr>
          <w:rFonts w:cs="Arial"/>
          <w:sz w:val="20"/>
          <w:szCs w:val="20"/>
          <w:lang w:val="fr-CH"/>
        </w:rPr>
      </w:pPr>
    </w:p>
    <w:p w:rsidR="009B6A80"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8</w:t>
      </w:r>
      <w:r>
        <w:rPr>
          <w:rFonts w:cs="Arial"/>
          <w:sz w:val="20"/>
          <w:szCs w:val="20"/>
          <w:lang w:val="fr-CH"/>
        </w:rPr>
        <w:t xml:space="preserve"> </w:t>
      </w:r>
      <w:proofErr w:type="spellStart"/>
      <w:r>
        <w:rPr>
          <w:rFonts w:cs="Arial"/>
          <w:sz w:val="20"/>
          <w:szCs w:val="20"/>
          <w:lang w:val="fr-CH"/>
        </w:rPr>
        <w:t>Alineación</w:t>
      </w:r>
      <w:proofErr w:type="spellEnd"/>
      <w:r>
        <w:rPr>
          <w:rFonts w:cs="Arial"/>
          <w:sz w:val="20"/>
          <w:szCs w:val="20"/>
          <w:lang w:val="fr-CH"/>
        </w:rPr>
        <w:t xml:space="preserve"> de </w:t>
      </w:r>
      <w:proofErr w:type="spellStart"/>
      <w:r>
        <w:rPr>
          <w:rFonts w:cs="Arial"/>
          <w:sz w:val="20"/>
          <w:szCs w:val="20"/>
          <w:lang w:val="fr-CH"/>
        </w:rPr>
        <w:t>brazos</w:t>
      </w:r>
      <w:proofErr w:type="spellEnd"/>
      <w:r>
        <w:rPr>
          <w:rFonts w:cs="Arial"/>
          <w:sz w:val="20"/>
          <w:szCs w:val="20"/>
          <w:lang w:val="fr-CH"/>
        </w:rPr>
        <w:t xml:space="preserve"> 20°</w:t>
      </w:r>
      <w:r w:rsidR="009B6A80" w:rsidRPr="007702E2">
        <w:rPr>
          <w:rFonts w:cs="Arial"/>
          <w:sz w:val="20"/>
          <w:szCs w:val="20"/>
          <w:lang w:val="fr-CH"/>
        </w:rPr>
        <w:t xml:space="preserve"> – </w:t>
      </w:r>
      <w:r>
        <w:rPr>
          <w:rFonts w:cs="Arial"/>
          <w:sz w:val="20"/>
          <w:szCs w:val="20"/>
          <w:lang w:val="fr-CH"/>
        </w:rPr>
        <w:t>1</w:t>
      </w:r>
      <w:r w:rsidR="009B6A80" w:rsidRPr="007702E2">
        <w:rPr>
          <w:rFonts w:cs="Arial"/>
          <w:sz w:val="20"/>
          <w:szCs w:val="20"/>
          <w:lang w:val="fr-CH"/>
        </w:rPr>
        <w:t xml:space="preserve"> </w:t>
      </w:r>
      <w:proofErr w:type="spellStart"/>
      <w:r w:rsidR="009B6A80" w:rsidRPr="007702E2">
        <w:rPr>
          <w:rFonts w:cs="Arial"/>
          <w:sz w:val="20"/>
          <w:szCs w:val="20"/>
          <w:lang w:val="fr-CH"/>
        </w:rPr>
        <w:t>anemomet</w:t>
      </w:r>
      <w:r>
        <w:rPr>
          <w:rFonts w:cs="Arial"/>
          <w:sz w:val="20"/>
          <w:szCs w:val="20"/>
          <w:lang w:val="fr-CH"/>
        </w:rPr>
        <w:t>ro</w:t>
      </w:r>
      <w:proofErr w:type="spellEnd"/>
      <w:r>
        <w:rPr>
          <w:rFonts w:cs="Arial"/>
          <w:sz w:val="20"/>
          <w:szCs w:val="20"/>
          <w:lang w:val="fr-CH"/>
        </w:rPr>
        <w:t xml:space="preserve"> y 2 </w:t>
      </w:r>
      <w:proofErr w:type="spellStart"/>
      <w:r>
        <w:rPr>
          <w:rFonts w:cs="Arial"/>
          <w:sz w:val="20"/>
          <w:szCs w:val="20"/>
          <w:lang w:val="fr-CH"/>
        </w:rPr>
        <w:t>veletas</w:t>
      </w:r>
      <w:proofErr w:type="spellEnd"/>
      <w:r w:rsidR="009B6A80" w:rsidRPr="007702E2">
        <w:rPr>
          <w:rFonts w:cs="Arial"/>
          <w:sz w:val="20"/>
          <w:szCs w:val="20"/>
          <w:lang w:val="fr-CH"/>
        </w:rPr>
        <w:t xml:space="preserve"> </w:t>
      </w:r>
    </w:p>
    <w:p w:rsidR="00C91F6A" w:rsidRPr="007702E2" w:rsidRDefault="00C91F6A" w:rsidP="009B6A80">
      <w:pPr>
        <w:spacing w:after="0"/>
        <w:ind w:left="-567" w:right="-591"/>
        <w:jc w:val="center"/>
        <w:rPr>
          <w:rFonts w:cs="Arial"/>
          <w:sz w:val="20"/>
          <w:szCs w:val="20"/>
          <w:lang w:val="fr-CH"/>
        </w:rPr>
      </w:pPr>
    </w:p>
    <w:p w:rsidR="009B6A80" w:rsidRDefault="0055199D" w:rsidP="009B6A80">
      <w:pPr>
        <w:spacing w:after="0"/>
        <w:ind w:left="-567" w:right="-591"/>
        <w:jc w:val="center"/>
        <w:rPr>
          <w:rFonts w:asciiTheme="minorHAnsi" w:hAnsiTheme="minorHAnsi" w:cstheme="minorHAnsi"/>
          <w:b/>
          <w:sz w:val="20"/>
          <w:szCs w:val="20"/>
          <w:lang w:val="en-US"/>
        </w:rPr>
      </w:pPr>
      <w:r>
        <w:rPr>
          <w:noProof/>
          <w:lang w:val="en-US"/>
        </w:rPr>
        <w:drawing>
          <wp:inline distT="0" distB="0" distL="0" distR="0" wp14:anchorId="640C70A4" wp14:editId="4C4A4102">
            <wp:extent cx="4304762" cy="3228571"/>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4762" cy="3228571"/>
                    </a:xfrm>
                    <a:prstGeom prst="rect">
                      <a:avLst/>
                    </a:prstGeom>
                  </pic:spPr>
                </pic:pic>
              </a:graphicData>
            </a:graphic>
          </wp:inline>
        </w:drawing>
      </w:r>
    </w:p>
    <w:p w:rsidR="00C91F6A" w:rsidRPr="00343BBD" w:rsidRDefault="00C91F6A" w:rsidP="009B6A80">
      <w:pPr>
        <w:spacing w:after="0"/>
        <w:ind w:left="-567" w:right="-591"/>
        <w:jc w:val="center"/>
        <w:rPr>
          <w:rFonts w:asciiTheme="minorHAnsi" w:hAnsiTheme="minorHAnsi" w:cstheme="minorHAnsi"/>
          <w:b/>
          <w:sz w:val="20"/>
          <w:szCs w:val="20"/>
          <w:lang w:val="en-US"/>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9</w:t>
      </w:r>
      <w:r>
        <w:rPr>
          <w:rFonts w:cs="Arial"/>
          <w:sz w:val="20"/>
          <w:szCs w:val="20"/>
          <w:lang w:val="fr-CH"/>
        </w:rPr>
        <w:t xml:space="preserve"> </w:t>
      </w:r>
      <w:proofErr w:type="spellStart"/>
      <w:r>
        <w:rPr>
          <w:rFonts w:cs="Arial"/>
          <w:sz w:val="20"/>
          <w:szCs w:val="20"/>
          <w:lang w:val="fr-CH"/>
        </w:rPr>
        <w:t>Alineación</w:t>
      </w:r>
      <w:proofErr w:type="spellEnd"/>
      <w:r>
        <w:rPr>
          <w:rFonts w:cs="Arial"/>
          <w:sz w:val="20"/>
          <w:szCs w:val="20"/>
          <w:lang w:val="fr-CH"/>
        </w:rPr>
        <w:t xml:space="preserve"> de </w:t>
      </w:r>
      <w:proofErr w:type="spellStart"/>
      <w:r>
        <w:rPr>
          <w:rFonts w:cs="Arial"/>
          <w:sz w:val="20"/>
          <w:szCs w:val="20"/>
          <w:lang w:val="fr-CH"/>
        </w:rPr>
        <w:t>brazos</w:t>
      </w:r>
      <w:proofErr w:type="spellEnd"/>
      <w:r>
        <w:rPr>
          <w:rFonts w:cs="Arial"/>
          <w:sz w:val="20"/>
          <w:szCs w:val="20"/>
          <w:lang w:val="fr-CH"/>
        </w:rPr>
        <w:t xml:space="preserve"> 190° 3 </w:t>
      </w:r>
      <w:proofErr w:type="spellStart"/>
      <w:r>
        <w:rPr>
          <w:rFonts w:cs="Arial"/>
          <w:sz w:val="20"/>
          <w:szCs w:val="20"/>
          <w:lang w:val="fr-CH"/>
        </w:rPr>
        <w:t>anemómetros</w:t>
      </w:r>
      <w:proofErr w:type="spellEnd"/>
    </w:p>
    <w:p w:rsidR="009B6A80" w:rsidRPr="003025FB" w:rsidRDefault="009B6A80" w:rsidP="009B6A80">
      <w:pPr>
        <w:spacing w:after="0"/>
        <w:ind w:left="-567" w:right="-591"/>
        <w:jc w:val="center"/>
        <w:rPr>
          <w:rFonts w:asciiTheme="minorHAnsi" w:hAnsiTheme="minorHAnsi" w:cstheme="minorHAnsi"/>
          <w:b/>
          <w:i/>
          <w:sz w:val="20"/>
          <w:szCs w:val="20"/>
          <w:lang w:val="fr-CH"/>
        </w:rPr>
      </w:pPr>
    </w:p>
    <w:p w:rsidR="009B6A80" w:rsidRPr="00343BBD" w:rsidRDefault="00D01132" w:rsidP="009B6A80">
      <w:pPr>
        <w:spacing w:after="0"/>
        <w:ind w:left="-567" w:right="-591"/>
        <w:jc w:val="center"/>
        <w:rPr>
          <w:rFonts w:asciiTheme="minorHAnsi" w:hAnsiTheme="minorHAnsi" w:cstheme="minorHAnsi"/>
          <w:b/>
          <w:noProof/>
          <w:sz w:val="20"/>
          <w:szCs w:val="20"/>
          <w:lang w:val="en-US" w:eastAsia="pt-BR"/>
        </w:rPr>
      </w:pPr>
      <w:r w:rsidRPr="00343BBD">
        <w:rPr>
          <w:rFonts w:asciiTheme="minorHAnsi" w:hAnsiTheme="minorHAnsi" w:cstheme="minorHAnsi"/>
          <w:b/>
          <w:noProof/>
          <w:sz w:val="20"/>
          <w:szCs w:val="20"/>
          <w:lang w:val="en-US"/>
        </w:rPr>
        <w:lastRenderedPageBreak/>
        <mc:AlternateContent>
          <mc:Choice Requires="wps">
            <w:drawing>
              <wp:anchor distT="0" distB="0" distL="114300" distR="114300" simplePos="0" relativeHeight="251689984" behindDoc="0" locked="0" layoutInCell="1" allowOverlap="1" wp14:anchorId="21148421" wp14:editId="2B1DB50A">
                <wp:simplePos x="0" y="0"/>
                <wp:positionH relativeFrom="column">
                  <wp:posOffset>3247708</wp:posOffset>
                </wp:positionH>
                <wp:positionV relativeFrom="paragraph">
                  <wp:posOffset>1529396</wp:posOffset>
                </wp:positionV>
                <wp:extent cx="439684" cy="367665"/>
                <wp:effectExtent l="0" t="0" r="0" b="0"/>
                <wp:wrapNone/>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515327">
                          <a:off x="0" y="0"/>
                          <a:ext cx="439684" cy="367665"/>
                        </a:xfrm>
                        <a:prstGeom prst="rect">
                          <a:avLst/>
                        </a:prstGeom>
                        <a:noFill/>
                        <a:ln w="9525">
                          <a:noFill/>
                          <a:miter lim="800000"/>
                          <a:headEnd/>
                          <a:tailEnd/>
                        </a:ln>
                      </wps:spPr>
                      <wps:txb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48421" id="_x0000_s1029" type="#_x0000_t202" style="position:absolute;left:0;text-align:left;margin-left:255.75pt;margin-top:120.4pt;width:34.6pt;height:28.95pt;rotation:-5553819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" filled="f" stroked="f">
                <v:textbo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15°</w:t>
                      </w:r>
                    </w:p>
                  </w:txbxContent>
                </v:textbox>
              </v:shape>
            </w:pict>
          </mc:Fallback>
        </mc:AlternateContent>
      </w:r>
      <w:r w:rsidRPr="00343BBD">
        <w:rPr>
          <w:rFonts w:asciiTheme="minorHAnsi" w:hAnsiTheme="minorHAnsi" w:cstheme="minorHAnsi"/>
          <w:b/>
          <w:noProof/>
          <w:sz w:val="20"/>
          <w:szCs w:val="20"/>
          <w:lang w:val="en-US"/>
        </w:rPr>
        <mc:AlternateContent>
          <mc:Choice Requires="wps">
            <w:drawing>
              <wp:anchor distT="0" distB="0" distL="114300" distR="114300" simplePos="0" relativeHeight="251687936" behindDoc="0" locked="0" layoutInCell="1" allowOverlap="1" wp14:anchorId="267CCF62" wp14:editId="1D2CAEE2">
                <wp:simplePos x="0" y="0"/>
                <wp:positionH relativeFrom="column">
                  <wp:posOffset>3652520</wp:posOffset>
                </wp:positionH>
                <wp:positionV relativeFrom="paragraph">
                  <wp:posOffset>1643380</wp:posOffset>
                </wp:positionV>
                <wp:extent cx="739775" cy="367665"/>
                <wp:effectExtent l="0" t="0" r="0" b="0"/>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367665"/>
                        </a:xfrm>
                        <a:prstGeom prst="rect">
                          <a:avLst/>
                        </a:prstGeom>
                        <a:noFill/>
                        <a:ln w="9525">
                          <a:noFill/>
                          <a:miter lim="800000"/>
                          <a:headEnd/>
                          <a:tailEnd/>
                        </a:ln>
                      </wps:spPr>
                      <wps:txb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18</w:t>
                            </w:r>
                            <w:r w:rsidRPr="00871418">
                              <w:rPr>
                                <w:rFonts w:asciiTheme="minorHAnsi" w:hAnsiTheme="minorHAnsi" w:cstheme="minorHAnsi"/>
                                <w:b/>
                                <w:color w:val="FFFFFF" w:themeColor="background1"/>
                              </w:rPr>
                              <w:t>0cm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CCF62" id="_x0000_s1030" type="#_x0000_t202" style="position:absolute;left:0;text-align:left;margin-left:287.6pt;margin-top:129.4pt;width:58.25pt;height:2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" filled="f" stroked="f">
                <v:textbo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18</w:t>
                      </w:r>
                      <w:r w:rsidRPr="00871418">
                        <w:rPr>
                          <w:rFonts w:asciiTheme="minorHAnsi" w:hAnsiTheme="minorHAnsi" w:cstheme="minorHAnsi"/>
                          <w:b/>
                          <w:color w:val="FFFFFF" w:themeColor="background1"/>
                        </w:rPr>
                        <w:t>0cm</w:t>
                      </w:r>
                    </w:p>
                  </w:txbxContent>
                </v:textbox>
              </v:shape>
            </w:pict>
          </mc:Fallback>
        </mc:AlternateContent>
      </w:r>
      <w:r>
        <w:rPr>
          <w:rFonts w:asciiTheme="minorHAnsi" w:hAnsiTheme="minorHAnsi" w:cstheme="minorHAnsi"/>
          <w:b/>
          <w:noProof/>
          <w:sz w:val="20"/>
          <w:szCs w:val="20"/>
          <w:lang w:val="en-US"/>
        </w:rPr>
        <mc:AlternateContent>
          <mc:Choice Requires="wps">
            <w:drawing>
              <wp:anchor distT="0" distB="0" distL="114300" distR="114300" simplePos="0" relativeHeight="251685888" behindDoc="0" locked="0" layoutInCell="1" allowOverlap="1">
                <wp:simplePos x="0" y="0"/>
                <wp:positionH relativeFrom="column">
                  <wp:posOffset>3052445</wp:posOffset>
                </wp:positionH>
                <wp:positionV relativeFrom="paragraph">
                  <wp:posOffset>1414780</wp:posOffset>
                </wp:positionV>
                <wp:extent cx="457200" cy="714375"/>
                <wp:effectExtent l="0" t="0" r="19050" b="28575"/>
                <wp:wrapNone/>
                <wp:docPr id="16" name="Triángulo rectángulo 16"/>
                <wp:cNvGraphicFramePr/>
                <a:graphic xmlns:a="http://schemas.openxmlformats.org/drawingml/2006/main">
                  <a:graphicData uri="http://schemas.microsoft.com/office/word/2010/wordprocessingShape">
                    <wps:wsp>
                      <wps:cNvSpPr/>
                      <wps:spPr>
                        <a:xfrm flipH="1">
                          <a:off x="0" y="0"/>
                          <a:ext cx="457200" cy="714375"/>
                        </a:xfrm>
                        <a:prstGeom prst="r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F99195" id="_x0000_t6" coordsize="21600,21600" o:spt="6" path="m,l,21600r21600,xe">
                <v:stroke joinstyle="miter"/>
                <v:path gradientshapeok="t" o:connecttype="custom" o:connectlocs="0,0;0,10800;0,21600;10800,21600;21600,21600;10800,10800" textboxrect="1800,12600,12600,19800"/>
              </v:shapetype>
              <v:shape id="Triángulo rectángulo 16" o:spid="_x0000_s1026" type="#_x0000_t6" style="position:absolute;margin-left:240.35pt;margin-top:111.4pt;width:36pt;height:56.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" filled="f" strokecolor="red" strokeweight="2pt"/>
            </w:pict>
          </mc:Fallback>
        </mc:AlternateContent>
      </w:r>
      <w:r w:rsidRPr="00343BBD">
        <w:rPr>
          <w:rFonts w:asciiTheme="minorHAnsi" w:hAnsiTheme="minorHAnsi" w:cstheme="minorHAnsi"/>
          <w:b/>
          <w:noProof/>
          <w:sz w:val="20"/>
          <w:szCs w:val="20"/>
          <w:lang w:val="en-US"/>
        </w:rPr>
        <mc:AlternateContent>
          <mc:Choice Requires="wps">
            <w:drawing>
              <wp:anchor distT="0" distB="0" distL="114300" distR="114300" simplePos="0" relativeHeight="251683840" behindDoc="0" locked="0" layoutInCell="1" allowOverlap="1" wp14:anchorId="21C9485D" wp14:editId="41E9E171">
                <wp:simplePos x="0" y="0"/>
                <wp:positionH relativeFrom="column">
                  <wp:posOffset>3052445</wp:posOffset>
                </wp:positionH>
                <wp:positionV relativeFrom="paragraph">
                  <wp:posOffset>2167255</wp:posOffset>
                </wp:positionV>
                <wp:extent cx="739775" cy="367665"/>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367665"/>
                        </a:xfrm>
                        <a:prstGeom prst="rect">
                          <a:avLst/>
                        </a:prstGeom>
                        <a:noFill/>
                        <a:ln w="9525">
                          <a:noFill/>
                          <a:miter lim="800000"/>
                          <a:headEnd/>
                          <a:tailEnd/>
                        </a:ln>
                      </wps:spPr>
                      <wps:txb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5</w:t>
                            </w:r>
                            <w:r w:rsidRPr="00871418">
                              <w:rPr>
                                <w:rFonts w:asciiTheme="minorHAnsi" w:hAnsiTheme="minorHAnsi" w:cstheme="minorHAnsi"/>
                                <w:b/>
                                <w:color w:val="FFFFFF" w:themeColor="background1"/>
                              </w:rPr>
                              <w:t>0cm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9485D" id="_x0000_s1031" type="#_x0000_t202" style="position:absolute;left:0;text-align:left;margin-left:240.35pt;margin-top:170.65pt;width:58.25pt;height:28.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" filled="f" stroked="f">
                <v:textbox>
                  <w:txbxContent>
                    <w:p w:rsidR="002F0BD4" w:rsidRPr="0076566B" w:rsidRDefault="002F0BD4" w:rsidP="00D01132">
                      <w:pPr>
                        <w:rPr>
                          <w:rFonts w:asciiTheme="minorHAnsi" w:hAnsiTheme="minorHAnsi" w:cstheme="minorHAnsi"/>
                          <w:b/>
                          <w:color w:val="FF0000"/>
                        </w:rPr>
                      </w:pPr>
                      <w:r>
                        <w:rPr>
                          <w:rFonts w:asciiTheme="minorHAnsi" w:hAnsiTheme="minorHAnsi" w:cstheme="minorHAnsi"/>
                          <w:b/>
                          <w:color w:val="FFFFFF" w:themeColor="background1"/>
                        </w:rPr>
                        <w:t>5</w:t>
                      </w:r>
                      <w:r w:rsidRPr="00871418">
                        <w:rPr>
                          <w:rFonts w:asciiTheme="minorHAnsi" w:hAnsiTheme="minorHAnsi" w:cstheme="minorHAnsi"/>
                          <w:b/>
                          <w:color w:val="FFFFFF" w:themeColor="background1"/>
                        </w:rPr>
                        <w:t>0cm</w:t>
                      </w:r>
                    </w:p>
                  </w:txbxContent>
                </v:textbox>
              </v:shape>
            </w:pict>
          </mc:Fallback>
        </mc:AlternateContent>
      </w:r>
      <w:r w:rsidR="0055199D">
        <w:rPr>
          <w:noProof/>
          <w:lang w:val="en-US"/>
        </w:rPr>
        <w:drawing>
          <wp:inline distT="0" distB="0" distL="0" distR="0" wp14:anchorId="57ACC61D" wp14:editId="1A391EF4">
            <wp:extent cx="4320000" cy="3240000"/>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6032EE" w:rsidRDefault="00922B3F" w:rsidP="006032EE">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10</w:t>
      </w:r>
      <w:r>
        <w:rPr>
          <w:rFonts w:cs="Arial"/>
          <w:sz w:val="20"/>
          <w:szCs w:val="20"/>
          <w:lang w:val="fr-CH"/>
        </w:rPr>
        <w:t xml:space="preserve"> </w:t>
      </w:r>
      <w:proofErr w:type="spellStart"/>
      <w:r w:rsidR="009B6A80" w:rsidRPr="007702E2">
        <w:rPr>
          <w:rFonts w:cs="Arial"/>
          <w:sz w:val="20"/>
          <w:szCs w:val="20"/>
          <w:lang w:val="fr-CH"/>
        </w:rPr>
        <w:t>Situa</w:t>
      </w:r>
      <w:r>
        <w:rPr>
          <w:rFonts w:cs="Arial"/>
          <w:sz w:val="20"/>
          <w:szCs w:val="20"/>
          <w:lang w:val="fr-CH"/>
        </w:rPr>
        <w:t>c</w:t>
      </w:r>
      <w:r w:rsidR="009B6A80" w:rsidRPr="007702E2">
        <w:rPr>
          <w:rFonts w:cs="Arial"/>
          <w:sz w:val="20"/>
          <w:szCs w:val="20"/>
          <w:lang w:val="fr-CH"/>
        </w:rPr>
        <w:t>i</w:t>
      </w:r>
      <w:r>
        <w:rPr>
          <w:rFonts w:cs="Arial"/>
          <w:sz w:val="20"/>
          <w:szCs w:val="20"/>
          <w:lang w:val="fr-CH"/>
        </w:rPr>
        <w:t>ó</w:t>
      </w:r>
      <w:r w:rsidR="009B6A80" w:rsidRPr="007702E2">
        <w:rPr>
          <w:rFonts w:cs="Arial"/>
          <w:sz w:val="20"/>
          <w:szCs w:val="20"/>
          <w:lang w:val="fr-CH"/>
        </w:rPr>
        <w:t>n</w:t>
      </w:r>
      <w:proofErr w:type="spellEnd"/>
      <w:r w:rsidR="009B6A80" w:rsidRPr="007702E2">
        <w:rPr>
          <w:rFonts w:cs="Arial"/>
          <w:sz w:val="20"/>
          <w:szCs w:val="20"/>
          <w:lang w:val="fr-CH"/>
        </w:rPr>
        <w:t xml:space="preserve"> </w:t>
      </w:r>
      <w:proofErr w:type="spellStart"/>
      <w:r>
        <w:rPr>
          <w:rFonts w:cs="Arial"/>
          <w:sz w:val="20"/>
          <w:szCs w:val="20"/>
          <w:lang w:val="fr-CH"/>
        </w:rPr>
        <w:t>del</w:t>
      </w:r>
      <w:proofErr w:type="spellEnd"/>
      <w:r>
        <w:rPr>
          <w:rFonts w:cs="Arial"/>
          <w:sz w:val="20"/>
          <w:szCs w:val="20"/>
          <w:lang w:val="fr-CH"/>
        </w:rPr>
        <w:t xml:space="preserve"> </w:t>
      </w:r>
      <w:proofErr w:type="spellStart"/>
      <w:r>
        <w:rPr>
          <w:rFonts w:cs="Arial"/>
          <w:sz w:val="20"/>
          <w:szCs w:val="20"/>
          <w:lang w:val="fr-CH"/>
        </w:rPr>
        <w:t>anemómetro</w:t>
      </w:r>
      <w:proofErr w:type="spellEnd"/>
      <w:r>
        <w:rPr>
          <w:rFonts w:cs="Arial"/>
          <w:sz w:val="20"/>
          <w:szCs w:val="20"/>
          <w:lang w:val="fr-CH"/>
        </w:rPr>
        <w:t xml:space="preserve"> TOP y el </w:t>
      </w:r>
      <w:proofErr w:type="spellStart"/>
      <w:r>
        <w:rPr>
          <w:rFonts w:cs="Arial"/>
          <w:sz w:val="20"/>
          <w:szCs w:val="20"/>
          <w:lang w:val="fr-CH"/>
        </w:rPr>
        <w:t>pararrayos</w:t>
      </w:r>
      <w:proofErr w:type="spellEnd"/>
      <w:r>
        <w:rPr>
          <w:rFonts w:cs="Arial"/>
          <w:sz w:val="20"/>
          <w:szCs w:val="20"/>
          <w:lang w:val="fr-CH"/>
        </w:rPr>
        <w:t>.</w:t>
      </w:r>
      <w:r w:rsidR="009B6A80" w:rsidRPr="00922B3F">
        <w:rPr>
          <w:rFonts w:asciiTheme="minorHAnsi" w:hAnsiTheme="minorHAnsi" w:cstheme="minorHAnsi"/>
          <w:b/>
          <w:i/>
          <w:sz w:val="20"/>
          <w:szCs w:val="20"/>
          <w:lang w:val="es-MX"/>
        </w:rPr>
        <w:br w:type="page"/>
      </w:r>
    </w:p>
    <w:p w:rsidR="009B6A80" w:rsidRDefault="004703B7" w:rsidP="009B6A80">
      <w:pPr>
        <w:spacing w:after="0"/>
        <w:ind w:left="-567" w:right="-591"/>
        <w:jc w:val="center"/>
        <w:rPr>
          <w:rFonts w:asciiTheme="minorHAnsi" w:hAnsiTheme="minorHAnsi" w:cstheme="minorHAnsi"/>
          <w:b/>
          <w:sz w:val="20"/>
          <w:szCs w:val="20"/>
          <w:lang w:val="en-US"/>
        </w:rPr>
      </w:pPr>
      <w:r>
        <w:rPr>
          <w:noProof/>
        </w:rPr>
        <w:lastRenderedPageBreak/>
        <mc:AlternateContent>
          <mc:Choice Requires="wps">
            <w:drawing>
              <wp:anchor distT="0" distB="0" distL="114300" distR="114300" simplePos="0" relativeHeight="251695104" behindDoc="0" locked="0" layoutInCell="1" allowOverlap="1" wp14:anchorId="2E350F8B" wp14:editId="44A21AAB">
                <wp:simplePos x="0" y="0"/>
                <wp:positionH relativeFrom="column">
                  <wp:posOffset>2735581</wp:posOffset>
                </wp:positionH>
                <wp:positionV relativeFrom="paragraph">
                  <wp:posOffset>1422400</wp:posOffset>
                </wp:positionV>
                <wp:extent cx="120415" cy="409575"/>
                <wp:effectExtent l="76200" t="0" r="70485" b="28575"/>
                <wp:wrapNone/>
                <wp:docPr id="448" name="Medio marco 448"/>
                <wp:cNvGraphicFramePr/>
                <a:graphic xmlns:a="http://schemas.openxmlformats.org/drawingml/2006/main">
                  <a:graphicData uri="http://schemas.microsoft.com/office/word/2010/wordprocessingShape">
                    <wps:wsp>
                      <wps:cNvSpPr/>
                      <wps:spPr>
                        <a:xfrm rot="11677398">
                          <a:off x="0" y="0"/>
                          <a:ext cx="120415" cy="409575"/>
                        </a:xfrm>
                        <a:prstGeom prst="halfFrame">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7A2B61" id="Medio marco 448" o:spid="_x0000_s1026" style="position:absolute;margin-left:215.4pt;margin-top:112pt;width:9.5pt;height:32.25pt;rotation:-10838127fd;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20415,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" path="m,l120415,,108614,40138r-68476,l40138,273051,,409575,,xe" fillcolor="#f2f2f2 [3052]" strokecolor="#7f7f7f [1612]" strokeweight="2pt">
                <v:path arrowok="t" o:connecttype="custom" o:connectlocs="0,0;120415,0;108614,40138;40138,40138;40138,273051;0,409575;0,0" o:connectangles="0,0,0,0,0,0,0"/>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2907664</wp:posOffset>
                </wp:positionH>
                <wp:positionV relativeFrom="paragraph">
                  <wp:posOffset>592455</wp:posOffset>
                </wp:positionV>
                <wp:extent cx="117599" cy="409575"/>
                <wp:effectExtent l="0" t="38100" r="53975" b="28575"/>
                <wp:wrapNone/>
                <wp:docPr id="31" name="Medio marco 31"/>
                <wp:cNvGraphicFramePr/>
                <a:graphic xmlns:a="http://schemas.openxmlformats.org/drawingml/2006/main">
                  <a:graphicData uri="http://schemas.microsoft.com/office/word/2010/wordprocessingShape">
                    <wps:wsp>
                      <wps:cNvSpPr/>
                      <wps:spPr>
                        <a:xfrm rot="648943" flipH="1">
                          <a:off x="0" y="0"/>
                          <a:ext cx="117599" cy="409575"/>
                        </a:xfrm>
                        <a:prstGeom prst="halfFrame">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390D10" id="Medio marco 31" o:spid="_x0000_s1026" style="position:absolute;margin-left:228.95pt;margin-top:46.65pt;width:9.25pt;height:32.25pt;rotation:-708819fd;flip:x;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7599,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" path="m,l117599,,106344,39199r-67145,l39199,273051,,409575,,xe" fillcolor="#f2f2f2 [3052]" strokecolor="#7f7f7f [1612]" strokeweight="2pt">
                <v:path arrowok="t" o:connecttype="custom" o:connectlocs="0,0;117599,0;106344,39199;39199,39199;39199,273051;0,409575;0,0" o:connectangles="0,0,0,0,0,0,0"/>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4306887</wp:posOffset>
                </wp:positionH>
                <wp:positionV relativeFrom="paragraph">
                  <wp:posOffset>1540192</wp:posOffset>
                </wp:positionV>
                <wp:extent cx="342900" cy="378022"/>
                <wp:effectExtent l="20637" t="36513" r="39688" b="20637"/>
                <wp:wrapNone/>
                <wp:docPr id="27" name="Flecha: hacia arriba 27"/>
                <wp:cNvGraphicFramePr/>
                <a:graphic xmlns:a="http://schemas.openxmlformats.org/drawingml/2006/main">
                  <a:graphicData uri="http://schemas.microsoft.com/office/word/2010/wordprocessingShape">
                    <wps:wsp>
                      <wps:cNvSpPr/>
                      <wps:spPr>
                        <a:xfrm rot="17230458">
                          <a:off x="0" y="0"/>
                          <a:ext cx="342900" cy="37802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84D0E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7" o:spid="_x0000_s1026" type="#_x0000_t68" style="position:absolute;margin-left:339.1pt;margin-top:121.25pt;width:27pt;height:29.75pt;rotation:-4772705fd;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" adj="9797" fillcolor="#4f81bd [3204]" strokecolor="#243f60 [1604]" strokeweight="2p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2393950</wp:posOffset>
                </wp:positionH>
                <wp:positionV relativeFrom="paragraph">
                  <wp:posOffset>967105</wp:posOffset>
                </wp:positionV>
                <wp:extent cx="619125" cy="447675"/>
                <wp:effectExtent l="9525" t="0" r="95250" b="57150"/>
                <wp:wrapNone/>
                <wp:docPr id="26" name="Triángulo isósceles 26"/>
                <wp:cNvGraphicFramePr/>
                <a:graphic xmlns:a="http://schemas.openxmlformats.org/drawingml/2006/main">
                  <a:graphicData uri="http://schemas.microsoft.com/office/word/2010/wordprocessingShape">
                    <wps:wsp>
                      <wps:cNvSpPr/>
                      <wps:spPr>
                        <a:xfrm rot="17010661">
                          <a:off x="0" y="0"/>
                          <a:ext cx="619125" cy="447675"/>
                        </a:xfrm>
                        <a:prstGeom prst="triangl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E84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6" o:spid="_x0000_s1026" type="#_x0000_t5" style="position:absolute;margin-left:188.5pt;margin-top:76.15pt;width:48.75pt;height:35.25pt;rotation:-5012782fd;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" filled="f" strokecolor="red" strokeweight="2pt">
                <w10:wrap anchorx="margin"/>
              </v:shape>
            </w:pict>
          </mc:Fallback>
        </mc:AlternateContent>
      </w:r>
      <w:r>
        <w:rPr>
          <w:noProof/>
        </w:rPr>
        <w:drawing>
          <wp:inline distT="0" distB="0" distL="0" distR="0" wp14:anchorId="36833ECD" wp14:editId="640CFD69">
            <wp:extent cx="2590800" cy="2495550"/>
            <wp:effectExtent l="0" t="0" r="0" b="0"/>
            <wp:docPr id="3487" name="Grafik 30" descr="windrose.bmp">
              <a:extLst xmlns:a="http://schemas.openxmlformats.org/drawingml/2006/main">
                <a:ext uri="{FF2B5EF4-FFF2-40B4-BE49-F238E27FC236}">
                  <a16:creationId xmlns:a16="http://schemas.microsoft.com/office/drawing/2014/main" id="{00000000-0008-0000-0000-00009F0D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 name="Grafik 30" descr="windrose.bmp">
                      <a:extLst>
                        <a:ext uri="{FF2B5EF4-FFF2-40B4-BE49-F238E27FC236}">
                          <a16:creationId xmlns:a16="http://schemas.microsoft.com/office/drawing/2014/main" id="{00000000-0008-0000-0000-00009F0D0000}"/>
                        </a:ext>
                      </a:extLst>
                    </pic:cNvPr>
                    <pic:cNvPicPr>
                      <a:picLocks noChangeAspect="1"/>
                    </pic:cNvPicPr>
                  </pic:nvPicPr>
                  <pic:blipFill>
                    <a:blip r:embed="rId29" cstate="print"/>
                    <a:srcRect/>
                    <a:stretch>
                      <a:fillRect/>
                    </a:stretch>
                  </pic:blipFill>
                  <pic:spPr bwMode="auto">
                    <a:xfrm>
                      <a:off x="0" y="0"/>
                      <a:ext cx="2590800" cy="2495550"/>
                    </a:xfrm>
                    <a:prstGeom prst="rect">
                      <a:avLst/>
                    </a:prstGeom>
                    <a:noFill/>
                    <a:ln w="9525">
                      <a:noFill/>
                      <a:miter lim="800000"/>
                      <a:headEnd/>
                      <a:tailEnd/>
                    </a:ln>
                  </pic:spPr>
                </pic:pic>
              </a:graphicData>
            </a:graphic>
          </wp:inline>
        </w:drawing>
      </w:r>
    </w:p>
    <w:p w:rsidR="004703B7" w:rsidRPr="002F0BD4" w:rsidRDefault="004703B7" w:rsidP="009B6A80">
      <w:pPr>
        <w:spacing w:after="0"/>
        <w:ind w:left="-567" w:right="-591"/>
        <w:jc w:val="center"/>
        <w:rPr>
          <w:rFonts w:asciiTheme="minorHAnsi" w:hAnsiTheme="minorHAnsi" w:cstheme="minorHAnsi"/>
          <w:b/>
          <w:sz w:val="20"/>
          <w:szCs w:val="20"/>
          <w:lang w:val="es-MX"/>
        </w:rPr>
      </w:pPr>
      <w:r w:rsidRPr="00343BBD">
        <w:rPr>
          <w:rFonts w:asciiTheme="minorHAnsi" w:hAnsiTheme="minorHAnsi" w:cstheme="minorHAnsi"/>
          <w:b/>
          <w:noProof/>
          <w:sz w:val="20"/>
          <w:szCs w:val="20"/>
          <w:lang w:val="en-US"/>
        </w:rPr>
        <mc:AlternateContent>
          <mc:Choice Requires="wps">
            <w:drawing>
              <wp:anchor distT="0" distB="0" distL="114300" distR="114300" simplePos="0" relativeHeight="251593216" behindDoc="0" locked="0" layoutInCell="1" allowOverlap="1" wp14:anchorId="1C653702" wp14:editId="71FBFC53">
                <wp:simplePos x="0" y="0"/>
                <wp:positionH relativeFrom="column">
                  <wp:posOffset>2519045</wp:posOffset>
                </wp:positionH>
                <wp:positionV relativeFrom="paragraph">
                  <wp:posOffset>7620</wp:posOffset>
                </wp:positionV>
                <wp:extent cx="933450" cy="257175"/>
                <wp:effectExtent l="0" t="0" r="0" b="9525"/>
                <wp:wrapNone/>
                <wp:docPr id="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0BD4" w:rsidRPr="004703B7" w:rsidRDefault="002F0BD4" w:rsidP="009B6A80">
                            <w:pPr>
                              <w:rPr>
                                <w:rFonts w:cs="Arial"/>
                                <w:color w:val="000000" w:themeColor="text1"/>
                                <w:sz w:val="20"/>
                                <w:szCs w:val="20"/>
                                <w:lang w:val="es-MX"/>
                              </w:rPr>
                            </w:pPr>
                            <w:r w:rsidRPr="004703B7">
                              <w:rPr>
                                <w:rFonts w:cs="Arial"/>
                                <w:color w:val="000000" w:themeColor="text1"/>
                                <w:sz w:val="20"/>
                                <w:szCs w:val="20"/>
                                <w:lang w:val="es-MX"/>
                              </w:rPr>
                              <w:t>7998_Vigil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653702" id="_x0000_s1032" type="#_x0000_t202" style="position:absolute;left:0;text-align:left;margin-left:198.35pt;margin-top:.6pt;width:73.5pt;height:20.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" filled="f" stroked="f">
                <v:textbox>
                  <w:txbxContent>
                    <w:p w:rsidR="002F0BD4" w:rsidRPr="004703B7" w:rsidRDefault="002F0BD4" w:rsidP="009B6A80">
                      <w:pPr>
                        <w:rPr>
                          <w:rFonts w:cs="Arial"/>
                          <w:color w:val="000000" w:themeColor="text1"/>
                          <w:sz w:val="20"/>
                          <w:szCs w:val="20"/>
                          <w:lang w:val="es-MX"/>
                        </w:rPr>
                      </w:pPr>
                      <w:r w:rsidRPr="004703B7">
                        <w:rPr>
                          <w:rFonts w:cs="Arial"/>
                          <w:color w:val="000000" w:themeColor="text1"/>
                          <w:sz w:val="20"/>
                          <w:szCs w:val="20"/>
                          <w:lang w:val="es-MX"/>
                        </w:rPr>
                        <w:t>7998_Vigil</w:t>
                      </w:r>
                    </w:p>
                  </w:txbxContent>
                </v:textbox>
              </v:shape>
            </w:pict>
          </mc:Fallback>
        </mc:AlternateContent>
      </w: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11</w:t>
      </w:r>
      <w:r>
        <w:rPr>
          <w:rFonts w:cs="Arial"/>
          <w:sz w:val="20"/>
          <w:szCs w:val="20"/>
          <w:lang w:val="fr-CH"/>
        </w:rPr>
        <w:t xml:space="preserve"> </w:t>
      </w:r>
      <w:proofErr w:type="spellStart"/>
      <w:r>
        <w:rPr>
          <w:rFonts w:cs="Arial"/>
          <w:sz w:val="20"/>
          <w:szCs w:val="20"/>
          <w:lang w:val="fr-CH"/>
        </w:rPr>
        <w:t>Fotos</w:t>
      </w:r>
      <w:proofErr w:type="spellEnd"/>
      <w:r>
        <w:rPr>
          <w:rFonts w:cs="Arial"/>
          <w:sz w:val="20"/>
          <w:szCs w:val="20"/>
          <w:lang w:val="fr-CH"/>
        </w:rPr>
        <w:t xml:space="preserve"> </w:t>
      </w:r>
      <w:proofErr w:type="spellStart"/>
      <w:r>
        <w:rPr>
          <w:rFonts w:cs="Arial"/>
          <w:sz w:val="20"/>
          <w:szCs w:val="20"/>
          <w:lang w:val="fr-CH"/>
        </w:rPr>
        <w:t>alrededor</w:t>
      </w:r>
      <w:proofErr w:type="spellEnd"/>
      <w:r>
        <w:rPr>
          <w:rFonts w:cs="Arial"/>
          <w:sz w:val="20"/>
          <w:szCs w:val="20"/>
          <w:lang w:val="fr-CH"/>
        </w:rPr>
        <w:t xml:space="preserve"> de la </w:t>
      </w:r>
      <w:proofErr w:type="spellStart"/>
      <w:r>
        <w:rPr>
          <w:rFonts w:cs="Arial"/>
          <w:sz w:val="20"/>
          <w:szCs w:val="20"/>
          <w:lang w:val="fr-CH"/>
        </w:rPr>
        <w:t>torre</w:t>
      </w:r>
      <w:proofErr w:type="spellEnd"/>
      <w:r>
        <w:rPr>
          <w:rFonts w:cs="Arial"/>
          <w:sz w:val="20"/>
          <w:szCs w:val="20"/>
          <w:lang w:val="fr-CH"/>
        </w:rPr>
        <w:t xml:space="preserve"> de </w:t>
      </w:r>
      <w:proofErr w:type="spellStart"/>
      <w:r>
        <w:rPr>
          <w:rFonts w:cs="Arial"/>
          <w:sz w:val="20"/>
          <w:szCs w:val="20"/>
          <w:lang w:val="fr-CH"/>
        </w:rPr>
        <w:t>medición</w:t>
      </w:r>
      <w:proofErr w:type="spellEnd"/>
    </w:p>
    <w:p w:rsidR="009B6A80" w:rsidRPr="00922B3F" w:rsidRDefault="009B6A80" w:rsidP="009B6A80">
      <w:pPr>
        <w:spacing w:after="0"/>
        <w:ind w:left="-567" w:right="-591"/>
        <w:jc w:val="center"/>
        <w:rPr>
          <w:rFonts w:asciiTheme="minorHAnsi" w:hAnsiTheme="minorHAnsi" w:cstheme="minorHAnsi"/>
          <w:b/>
          <w:sz w:val="20"/>
          <w:szCs w:val="20"/>
          <w:lang w:val="es-MX"/>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en-US"/>
        </w:rPr>
      </w:pPr>
      <w:r>
        <w:rPr>
          <w:noProof/>
          <w:lang w:val="en-US"/>
        </w:rPr>
        <w:drawing>
          <wp:inline distT="0" distB="0" distL="0" distR="0" wp14:anchorId="19B1569B" wp14:editId="43543873">
            <wp:extent cx="4320001" cy="3240000"/>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1"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12</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N</w:t>
      </w:r>
    </w:p>
    <w:p w:rsidR="009B6A80" w:rsidRDefault="009B6A80" w:rsidP="009B6A80">
      <w:pPr>
        <w:spacing w:after="0"/>
        <w:ind w:left="-567" w:right="-591"/>
        <w:jc w:val="center"/>
        <w:rPr>
          <w:rFonts w:asciiTheme="minorHAnsi" w:hAnsiTheme="minorHAnsi" w:cstheme="minorHAnsi"/>
          <w:b/>
          <w:i/>
          <w:sz w:val="20"/>
          <w:szCs w:val="20"/>
          <w:lang w:val="pt-BR"/>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pt-BR"/>
        </w:rPr>
      </w:pPr>
      <w:r>
        <w:rPr>
          <w:noProof/>
          <w:lang w:val="en-US"/>
        </w:rPr>
        <w:lastRenderedPageBreak/>
        <w:drawing>
          <wp:inline distT="0" distB="0" distL="0" distR="0" wp14:anchorId="110659D7" wp14:editId="3BB13A37">
            <wp:extent cx="4320001" cy="3240000"/>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1"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13</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NE</w:t>
      </w:r>
    </w:p>
    <w:p w:rsidR="009B6A80" w:rsidRPr="00343BBD" w:rsidRDefault="009B6A80" w:rsidP="009B6A80">
      <w:pPr>
        <w:spacing w:after="0"/>
        <w:ind w:left="-567" w:right="-591"/>
        <w:jc w:val="center"/>
        <w:rPr>
          <w:rFonts w:asciiTheme="minorHAnsi" w:hAnsiTheme="minorHAnsi" w:cstheme="minorHAnsi"/>
          <w:b/>
          <w:i/>
          <w:sz w:val="20"/>
          <w:szCs w:val="20"/>
          <w:lang w:val="pt-BR"/>
        </w:rPr>
      </w:pPr>
    </w:p>
    <w:p w:rsidR="009B6A80" w:rsidRPr="00343BBD" w:rsidRDefault="009B6A80" w:rsidP="009B6A80">
      <w:pPr>
        <w:spacing w:after="0"/>
        <w:ind w:left="-567" w:right="-591"/>
        <w:jc w:val="center"/>
        <w:rPr>
          <w:rFonts w:asciiTheme="minorHAnsi" w:hAnsiTheme="minorHAnsi" w:cstheme="minorHAnsi"/>
          <w:b/>
          <w:sz w:val="20"/>
          <w:szCs w:val="20"/>
          <w:lang w:val="pt-BR"/>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pt-BR"/>
        </w:rPr>
      </w:pPr>
      <w:r>
        <w:rPr>
          <w:noProof/>
          <w:lang w:val="en-US"/>
        </w:rPr>
        <w:drawing>
          <wp:inline distT="0" distB="0" distL="0" distR="0" wp14:anchorId="191310CC" wp14:editId="0B781A29">
            <wp:extent cx="4320000" cy="3240000"/>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14</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E</w:t>
      </w:r>
    </w:p>
    <w:p w:rsidR="009B6A80" w:rsidRDefault="009B6A80" w:rsidP="009B6A80">
      <w:pPr>
        <w:spacing w:after="0"/>
        <w:ind w:left="-567" w:right="-591"/>
        <w:jc w:val="center"/>
        <w:rPr>
          <w:rFonts w:asciiTheme="minorHAnsi" w:hAnsiTheme="minorHAnsi" w:cstheme="minorHAnsi"/>
          <w:b/>
          <w:i/>
          <w:sz w:val="20"/>
          <w:szCs w:val="20"/>
          <w:lang w:val="pt-BR"/>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pt-BR"/>
        </w:rPr>
      </w:pPr>
      <w:r>
        <w:rPr>
          <w:noProof/>
          <w:lang w:val="en-US"/>
        </w:rPr>
        <w:lastRenderedPageBreak/>
        <w:drawing>
          <wp:inline distT="0" distB="0" distL="0" distR="0" wp14:anchorId="19904547" wp14:editId="4EBE78FA">
            <wp:extent cx="4320000" cy="3240000"/>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B6A80">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15</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Pr="00922B3F">
        <w:rPr>
          <w:rFonts w:cs="Arial"/>
          <w:sz w:val="20"/>
          <w:szCs w:val="20"/>
          <w:lang w:val="fr-CH"/>
        </w:rPr>
        <w:t>S</w:t>
      </w:r>
      <w:r w:rsidR="009B6A80" w:rsidRPr="007702E2">
        <w:rPr>
          <w:rFonts w:cs="Arial"/>
          <w:sz w:val="20"/>
          <w:szCs w:val="20"/>
          <w:lang w:val="fr-CH"/>
        </w:rPr>
        <w:t>E</w:t>
      </w:r>
    </w:p>
    <w:p w:rsidR="009B6A80" w:rsidRDefault="009B6A80" w:rsidP="009B6A80">
      <w:pPr>
        <w:spacing w:after="0"/>
        <w:ind w:left="-567" w:right="-591"/>
        <w:jc w:val="center"/>
        <w:rPr>
          <w:rFonts w:asciiTheme="minorHAnsi" w:hAnsiTheme="minorHAnsi" w:cstheme="minorHAnsi"/>
          <w:b/>
          <w:i/>
          <w:sz w:val="20"/>
          <w:szCs w:val="20"/>
          <w:lang w:val="pt-BR"/>
        </w:rPr>
      </w:pPr>
    </w:p>
    <w:p w:rsidR="009B6A80" w:rsidRPr="00343BBD" w:rsidRDefault="009B6A80" w:rsidP="009B6A80">
      <w:pPr>
        <w:spacing w:after="0"/>
        <w:ind w:left="-567" w:right="-591"/>
        <w:jc w:val="center"/>
        <w:rPr>
          <w:rFonts w:asciiTheme="minorHAnsi" w:hAnsiTheme="minorHAnsi" w:cstheme="minorHAnsi"/>
          <w:b/>
          <w:i/>
          <w:sz w:val="20"/>
          <w:szCs w:val="20"/>
          <w:lang w:val="pt-BR"/>
        </w:rPr>
      </w:pPr>
    </w:p>
    <w:p w:rsidR="009B6A80" w:rsidRPr="00343BBD" w:rsidRDefault="009B6A80" w:rsidP="009B6A80">
      <w:pPr>
        <w:spacing w:after="0"/>
        <w:ind w:left="-567" w:right="-591"/>
        <w:jc w:val="center"/>
        <w:rPr>
          <w:rFonts w:asciiTheme="minorHAnsi" w:hAnsiTheme="minorHAnsi" w:cstheme="minorHAnsi"/>
          <w:b/>
          <w:sz w:val="20"/>
          <w:szCs w:val="20"/>
          <w:lang w:val="pt-BR"/>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pt-BR"/>
        </w:rPr>
      </w:pPr>
      <w:r>
        <w:rPr>
          <w:noProof/>
          <w:lang w:val="en-US"/>
        </w:rPr>
        <w:drawing>
          <wp:inline distT="0" distB="0" distL="0" distR="0" wp14:anchorId="7C33F3E5" wp14:editId="702099AA">
            <wp:extent cx="4320000" cy="324000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16</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S</w:t>
      </w:r>
    </w:p>
    <w:p w:rsidR="009B6A80" w:rsidRPr="00343BBD" w:rsidRDefault="00786C84" w:rsidP="009B6A80">
      <w:pPr>
        <w:spacing w:after="0" w:line="240" w:lineRule="auto"/>
        <w:ind w:left="-567" w:right="-590"/>
        <w:jc w:val="center"/>
        <w:rPr>
          <w:rFonts w:asciiTheme="minorHAnsi" w:hAnsiTheme="minorHAnsi" w:cstheme="minorHAnsi"/>
          <w:b/>
          <w:sz w:val="20"/>
          <w:szCs w:val="20"/>
          <w:lang w:val="en-US"/>
        </w:rPr>
      </w:pPr>
      <w:r>
        <w:rPr>
          <w:noProof/>
          <w:lang w:val="en-US"/>
        </w:rPr>
        <w:lastRenderedPageBreak/>
        <w:drawing>
          <wp:inline distT="0" distB="0" distL="0" distR="0" wp14:anchorId="2DB40A2B" wp14:editId="6EF6CD63">
            <wp:extent cx="4320000" cy="3240000"/>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22B3F"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17</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SW</w:t>
      </w:r>
    </w:p>
    <w:p w:rsidR="009B6A80" w:rsidRPr="00922B3F" w:rsidRDefault="009B6A80" w:rsidP="009B6A80">
      <w:pPr>
        <w:spacing w:after="0"/>
        <w:ind w:left="-567" w:right="-591"/>
        <w:jc w:val="center"/>
        <w:rPr>
          <w:rFonts w:asciiTheme="minorHAnsi" w:hAnsiTheme="minorHAnsi" w:cstheme="minorHAnsi"/>
          <w:b/>
          <w:sz w:val="20"/>
          <w:szCs w:val="20"/>
          <w:lang w:val="es-MX"/>
        </w:rPr>
      </w:pPr>
    </w:p>
    <w:p w:rsidR="009B6A80" w:rsidRPr="00922B3F" w:rsidRDefault="009B6A80" w:rsidP="009B6A80">
      <w:pPr>
        <w:spacing w:after="0"/>
        <w:ind w:left="-567" w:right="-591"/>
        <w:jc w:val="center"/>
        <w:rPr>
          <w:rFonts w:asciiTheme="minorHAnsi" w:hAnsiTheme="minorHAnsi" w:cstheme="minorHAnsi"/>
          <w:b/>
          <w:sz w:val="20"/>
          <w:szCs w:val="20"/>
          <w:lang w:val="es-MX"/>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en-US"/>
        </w:rPr>
      </w:pPr>
      <w:r>
        <w:rPr>
          <w:noProof/>
          <w:lang w:val="en-US"/>
        </w:rPr>
        <w:drawing>
          <wp:inline distT="0" distB="0" distL="0" distR="0" wp14:anchorId="0D3250E5" wp14:editId="5E561377">
            <wp:extent cx="4320000" cy="3240000"/>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18</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W</w:t>
      </w:r>
    </w:p>
    <w:p w:rsidR="009B6A80" w:rsidRPr="00922B3F" w:rsidRDefault="009B6A80" w:rsidP="009B6A80">
      <w:pPr>
        <w:spacing w:after="0"/>
        <w:ind w:left="-567" w:right="-591"/>
        <w:jc w:val="center"/>
        <w:rPr>
          <w:rFonts w:asciiTheme="minorHAnsi" w:hAnsiTheme="minorHAnsi" w:cstheme="minorHAnsi"/>
          <w:b/>
          <w:i/>
          <w:sz w:val="20"/>
          <w:szCs w:val="20"/>
          <w:lang w:val="es-MX"/>
        </w:rPr>
      </w:pPr>
    </w:p>
    <w:p w:rsidR="009B6A80" w:rsidRPr="00343BBD" w:rsidRDefault="00786C84" w:rsidP="009B6A80">
      <w:pPr>
        <w:spacing w:after="0" w:line="240" w:lineRule="auto"/>
        <w:ind w:left="-567" w:right="-590"/>
        <w:jc w:val="center"/>
        <w:rPr>
          <w:rFonts w:asciiTheme="minorHAnsi" w:hAnsiTheme="minorHAnsi" w:cstheme="minorHAnsi"/>
          <w:b/>
          <w:sz w:val="20"/>
          <w:szCs w:val="20"/>
          <w:lang w:val="en-US"/>
        </w:rPr>
      </w:pPr>
      <w:r>
        <w:rPr>
          <w:noProof/>
          <w:lang w:val="en-US"/>
        </w:rPr>
        <w:lastRenderedPageBreak/>
        <w:drawing>
          <wp:inline distT="0" distB="0" distL="0" distR="0" wp14:anchorId="2735B7DD" wp14:editId="52DB67E2">
            <wp:extent cx="4320000" cy="3240000"/>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ind w:left="-567" w:right="-591"/>
        <w:jc w:val="center"/>
        <w:rPr>
          <w:rFonts w:cs="Arial"/>
          <w:sz w:val="20"/>
          <w:szCs w:val="20"/>
          <w:lang w:val="fr-CH"/>
        </w:rPr>
      </w:pPr>
    </w:p>
    <w:p w:rsidR="009B6A80"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19</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el </w:t>
      </w:r>
      <w:r w:rsidR="009B6A80" w:rsidRPr="007702E2">
        <w:rPr>
          <w:rFonts w:cs="Arial"/>
          <w:sz w:val="20"/>
          <w:szCs w:val="20"/>
          <w:lang w:val="fr-CH"/>
        </w:rPr>
        <w:t>NW</w:t>
      </w:r>
    </w:p>
    <w:p w:rsidR="009B6A80" w:rsidRPr="00922B3F" w:rsidRDefault="009B6A80" w:rsidP="009B6A80">
      <w:pPr>
        <w:spacing w:after="0" w:line="240" w:lineRule="auto"/>
        <w:rPr>
          <w:rFonts w:asciiTheme="minorHAnsi" w:hAnsiTheme="minorHAnsi" w:cstheme="minorHAnsi"/>
          <w:b/>
          <w:i/>
          <w:sz w:val="20"/>
          <w:szCs w:val="20"/>
          <w:lang w:val="es-MX"/>
        </w:rPr>
      </w:pPr>
    </w:p>
    <w:p w:rsidR="009B6A80" w:rsidRPr="00922B3F" w:rsidRDefault="009B6A80" w:rsidP="009B6A80">
      <w:pPr>
        <w:spacing w:after="0" w:line="240" w:lineRule="auto"/>
        <w:rPr>
          <w:rFonts w:asciiTheme="minorHAnsi" w:hAnsiTheme="minorHAnsi" w:cstheme="minorHAnsi"/>
          <w:b/>
          <w:i/>
          <w:sz w:val="20"/>
          <w:szCs w:val="20"/>
          <w:lang w:val="es-MX"/>
        </w:rPr>
      </w:pPr>
    </w:p>
    <w:p w:rsidR="009B6A80" w:rsidRPr="00922B3F" w:rsidRDefault="009B6A80" w:rsidP="009B6A80">
      <w:pPr>
        <w:spacing w:after="0" w:line="240" w:lineRule="auto"/>
        <w:rPr>
          <w:rFonts w:asciiTheme="minorHAnsi" w:hAnsiTheme="minorHAnsi" w:cstheme="minorHAnsi"/>
          <w:b/>
          <w:i/>
          <w:sz w:val="20"/>
          <w:szCs w:val="20"/>
          <w:lang w:val="es-MX"/>
        </w:rPr>
      </w:pPr>
    </w:p>
    <w:p w:rsidR="009B6A80" w:rsidRPr="00922B3F" w:rsidRDefault="009B6A80" w:rsidP="009B6A80">
      <w:pPr>
        <w:spacing w:after="0" w:line="240" w:lineRule="auto"/>
        <w:rPr>
          <w:rFonts w:asciiTheme="minorHAnsi" w:hAnsiTheme="minorHAnsi" w:cstheme="minorHAnsi"/>
          <w:b/>
          <w:i/>
          <w:sz w:val="20"/>
          <w:szCs w:val="20"/>
          <w:lang w:val="es-MX"/>
        </w:rPr>
      </w:pPr>
    </w:p>
    <w:p w:rsidR="009B6A80" w:rsidRDefault="009B6A80" w:rsidP="009B6A80">
      <w:pPr>
        <w:spacing w:after="0"/>
        <w:ind w:left="-567" w:right="-591"/>
        <w:jc w:val="center"/>
        <w:rPr>
          <w:rFonts w:asciiTheme="minorHAnsi" w:hAnsiTheme="minorHAnsi" w:cstheme="minorHAnsi"/>
          <w:b/>
          <w:i/>
          <w:sz w:val="20"/>
          <w:szCs w:val="20"/>
          <w:lang w:val="en-US"/>
        </w:rPr>
      </w:pPr>
      <w:r>
        <w:rPr>
          <w:rFonts w:asciiTheme="minorHAnsi" w:hAnsiTheme="minorHAnsi" w:cstheme="minorHAnsi"/>
          <w:b/>
          <w:i/>
          <w:noProof/>
          <w:sz w:val="20"/>
          <w:szCs w:val="20"/>
          <w:lang w:val="en-US"/>
        </w:rPr>
        <w:drawing>
          <wp:inline distT="0" distB="0" distL="0" distR="0" wp14:anchorId="5B107CCF" wp14:editId="2290FA7A">
            <wp:extent cx="3600450" cy="3716036"/>
            <wp:effectExtent l="0" t="0" r="0" b="0"/>
            <wp:docPr id="29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w.jpg"/>
                    <pic:cNvPicPr/>
                  </pic:nvPicPr>
                  <pic:blipFill>
                    <a:blip r:embed="rId38">
                      <a:extLst>
                        <a:ext uri="{28A0092B-C50C-407E-A947-70E740481C1C}">
                          <a14:useLocalDpi xmlns:a14="http://schemas.microsoft.com/office/drawing/2010/main" val="0"/>
                        </a:ext>
                      </a:extLst>
                    </a:blip>
                    <a:stretch>
                      <a:fillRect/>
                    </a:stretch>
                  </pic:blipFill>
                  <pic:spPr>
                    <a:xfrm>
                      <a:off x="0" y="0"/>
                      <a:ext cx="3605474" cy="3721221"/>
                    </a:xfrm>
                    <a:prstGeom prst="rect">
                      <a:avLst/>
                    </a:prstGeom>
                  </pic:spPr>
                </pic:pic>
              </a:graphicData>
            </a:graphic>
          </wp:inline>
        </w:drawing>
      </w:r>
    </w:p>
    <w:p w:rsidR="00922B3F"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20</w:t>
      </w:r>
      <w:r>
        <w:rPr>
          <w:rFonts w:cs="Arial"/>
          <w:sz w:val="20"/>
          <w:szCs w:val="20"/>
          <w:lang w:val="fr-CH"/>
        </w:rPr>
        <w:t xml:space="preserve"> Vista </w:t>
      </w:r>
      <w:proofErr w:type="spellStart"/>
      <w:r>
        <w:rPr>
          <w:rFonts w:cs="Arial"/>
          <w:sz w:val="20"/>
          <w:szCs w:val="20"/>
          <w:lang w:val="fr-CH"/>
        </w:rPr>
        <w:t>hacia</w:t>
      </w:r>
      <w:proofErr w:type="spellEnd"/>
      <w:r>
        <w:rPr>
          <w:rFonts w:cs="Arial"/>
          <w:sz w:val="20"/>
          <w:szCs w:val="20"/>
          <w:lang w:val="fr-CH"/>
        </w:rPr>
        <w:t xml:space="preserve"> la </w:t>
      </w:r>
      <w:proofErr w:type="spellStart"/>
      <w:r>
        <w:rPr>
          <w:rFonts w:cs="Arial"/>
          <w:sz w:val="20"/>
          <w:szCs w:val="20"/>
          <w:lang w:val="fr-CH"/>
        </w:rPr>
        <w:t>torre</w:t>
      </w:r>
      <w:proofErr w:type="spellEnd"/>
    </w:p>
    <w:p w:rsidR="009B6A80" w:rsidRPr="00922B3F" w:rsidRDefault="009B6A80" w:rsidP="009B6A80">
      <w:pPr>
        <w:spacing w:after="0"/>
        <w:ind w:left="-567" w:right="-591"/>
        <w:jc w:val="center"/>
        <w:rPr>
          <w:rFonts w:asciiTheme="minorHAnsi" w:hAnsiTheme="minorHAnsi" w:cstheme="minorHAnsi"/>
          <w:b/>
          <w:i/>
          <w:sz w:val="20"/>
          <w:szCs w:val="20"/>
          <w:lang w:val="es-MX"/>
        </w:rPr>
      </w:pPr>
    </w:p>
    <w:p w:rsidR="009B6A80" w:rsidRPr="00922B3F" w:rsidRDefault="00786C84" w:rsidP="009B6A80">
      <w:pPr>
        <w:spacing w:after="0" w:line="240" w:lineRule="auto"/>
        <w:jc w:val="center"/>
        <w:rPr>
          <w:noProof/>
          <w:lang w:val="es-MX"/>
        </w:rPr>
      </w:pPr>
      <w:r>
        <w:rPr>
          <w:noProof/>
          <w:lang w:val="en-US"/>
        </w:rPr>
        <w:lastRenderedPageBreak/>
        <w:drawing>
          <wp:inline distT="0" distB="0" distL="0" distR="0" wp14:anchorId="2EE5D5AA" wp14:editId="4242AF34">
            <wp:extent cx="2685714" cy="3580952"/>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5714" cy="3580952"/>
                    </a:xfrm>
                    <a:prstGeom prst="rect">
                      <a:avLst/>
                    </a:prstGeom>
                  </pic:spPr>
                </pic:pic>
              </a:graphicData>
            </a:graphic>
          </wp:inline>
        </w:drawing>
      </w:r>
      <w:r w:rsidR="009B6A80" w:rsidRPr="00922B3F">
        <w:rPr>
          <w:noProof/>
          <w:lang w:val="es-MX"/>
        </w:rPr>
        <w:t xml:space="preserve"> </w:t>
      </w:r>
      <w:r>
        <w:rPr>
          <w:noProof/>
          <w:lang w:val="en-US"/>
        </w:rPr>
        <w:drawing>
          <wp:inline distT="0" distB="0" distL="0" distR="0" wp14:anchorId="13482C92" wp14:editId="52E285E0">
            <wp:extent cx="2685714" cy="3580952"/>
            <wp:effectExtent l="0" t="0" r="635"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5714" cy="3580952"/>
                    </a:xfrm>
                    <a:prstGeom prst="rect">
                      <a:avLst/>
                    </a:prstGeom>
                  </pic:spPr>
                </pic:pic>
              </a:graphicData>
            </a:graphic>
          </wp:inline>
        </w:drawing>
      </w:r>
    </w:p>
    <w:p w:rsidR="009B6A80" w:rsidRDefault="009B6A80" w:rsidP="009B6A80">
      <w:pPr>
        <w:spacing w:after="0" w:line="240" w:lineRule="auto"/>
        <w:jc w:val="center"/>
        <w:rPr>
          <w:rFonts w:cs="Arial"/>
          <w:sz w:val="20"/>
          <w:szCs w:val="20"/>
          <w:lang w:val="fr-CH"/>
        </w:rPr>
      </w:pPr>
    </w:p>
    <w:p w:rsidR="00922B3F"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21</w:t>
      </w:r>
      <w:r>
        <w:rPr>
          <w:rFonts w:cs="Arial"/>
          <w:sz w:val="20"/>
          <w:szCs w:val="20"/>
          <w:lang w:val="fr-CH"/>
        </w:rPr>
        <w:t xml:space="preserve"> Vista </w:t>
      </w:r>
      <w:proofErr w:type="spellStart"/>
      <w:r>
        <w:rPr>
          <w:rFonts w:cs="Arial"/>
          <w:sz w:val="20"/>
          <w:szCs w:val="20"/>
          <w:lang w:val="fr-CH"/>
        </w:rPr>
        <w:t>del</w:t>
      </w:r>
      <w:proofErr w:type="spellEnd"/>
      <w:r>
        <w:rPr>
          <w:rFonts w:cs="Arial"/>
          <w:sz w:val="20"/>
          <w:szCs w:val="20"/>
          <w:lang w:val="fr-CH"/>
        </w:rPr>
        <w:t xml:space="preserve"> </w:t>
      </w:r>
      <w:r w:rsidRPr="007702E2">
        <w:rPr>
          <w:rFonts w:cs="Arial"/>
          <w:sz w:val="20"/>
          <w:szCs w:val="20"/>
          <w:lang w:val="fr-CH"/>
        </w:rPr>
        <w:t>N</w:t>
      </w:r>
      <w:r>
        <w:rPr>
          <w:rFonts w:cs="Arial"/>
          <w:sz w:val="20"/>
          <w:szCs w:val="20"/>
          <w:lang w:val="fr-CH"/>
        </w:rPr>
        <w:t xml:space="preserve"> </w:t>
      </w:r>
      <w:proofErr w:type="spellStart"/>
      <w:r>
        <w:rPr>
          <w:rFonts w:cs="Arial"/>
          <w:sz w:val="20"/>
          <w:szCs w:val="20"/>
          <w:lang w:val="fr-CH"/>
        </w:rPr>
        <w:t>hacia</w:t>
      </w:r>
      <w:proofErr w:type="spellEnd"/>
      <w:r>
        <w:rPr>
          <w:rFonts w:cs="Arial"/>
          <w:sz w:val="20"/>
          <w:szCs w:val="20"/>
          <w:lang w:val="fr-CH"/>
        </w:rPr>
        <w:t xml:space="preserve"> la </w:t>
      </w:r>
      <w:proofErr w:type="spellStart"/>
      <w:r>
        <w:rPr>
          <w:rFonts w:cs="Arial"/>
          <w:sz w:val="20"/>
          <w:szCs w:val="20"/>
          <w:lang w:val="fr-CH"/>
        </w:rPr>
        <w:t>torre</w:t>
      </w:r>
      <w:proofErr w:type="spellEnd"/>
      <w:r>
        <w:rPr>
          <w:rFonts w:cs="Arial"/>
          <w:sz w:val="20"/>
          <w:szCs w:val="20"/>
          <w:lang w:val="fr-CH"/>
        </w:rPr>
        <w:t xml:space="preserve">      </w:t>
      </w:r>
      <w:r w:rsidRPr="009024F8">
        <w:rPr>
          <w:rFonts w:cs="Arial"/>
          <w:b/>
          <w:sz w:val="20"/>
          <w:szCs w:val="20"/>
          <w:lang w:val="fr-CH"/>
        </w:rPr>
        <w:t xml:space="preserve">Fig. </w:t>
      </w:r>
      <w:r>
        <w:rPr>
          <w:rFonts w:cs="Arial"/>
          <w:b/>
          <w:sz w:val="20"/>
          <w:szCs w:val="20"/>
          <w:lang w:val="fr-CH"/>
        </w:rPr>
        <w:t>22</w:t>
      </w:r>
      <w:r>
        <w:rPr>
          <w:rFonts w:cs="Arial"/>
          <w:sz w:val="20"/>
          <w:szCs w:val="20"/>
          <w:lang w:val="fr-CH"/>
        </w:rPr>
        <w:t xml:space="preserve"> Vista </w:t>
      </w:r>
      <w:proofErr w:type="spellStart"/>
      <w:r>
        <w:rPr>
          <w:rFonts w:cs="Arial"/>
          <w:sz w:val="20"/>
          <w:szCs w:val="20"/>
          <w:lang w:val="fr-CH"/>
        </w:rPr>
        <w:t>del</w:t>
      </w:r>
      <w:proofErr w:type="spellEnd"/>
      <w:r>
        <w:rPr>
          <w:rFonts w:cs="Arial"/>
          <w:sz w:val="20"/>
          <w:szCs w:val="20"/>
          <w:lang w:val="fr-CH"/>
        </w:rPr>
        <w:t xml:space="preserve"> E </w:t>
      </w:r>
      <w:proofErr w:type="spellStart"/>
      <w:r>
        <w:rPr>
          <w:rFonts w:cs="Arial"/>
          <w:sz w:val="20"/>
          <w:szCs w:val="20"/>
          <w:lang w:val="fr-CH"/>
        </w:rPr>
        <w:t>hacia</w:t>
      </w:r>
      <w:proofErr w:type="spellEnd"/>
      <w:r>
        <w:rPr>
          <w:rFonts w:cs="Arial"/>
          <w:sz w:val="20"/>
          <w:szCs w:val="20"/>
          <w:lang w:val="fr-CH"/>
        </w:rPr>
        <w:t xml:space="preserve"> la </w:t>
      </w:r>
      <w:proofErr w:type="spellStart"/>
      <w:r>
        <w:rPr>
          <w:rFonts w:cs="Arial"/>
          <w:sz w:val="20"/>
          <w:szCs w:val="20"/>
          <w:lang w:val="fr-CH"/>
        </w:rPr>
        <w:t>torre</w:t>
      </w:r>
      <w:proofErr w:type="spellEnd"/>
    </w:p>
    <w:p w:rsidR="009B6A80" w:rsidRPr="002F0BD4" w:rsidRDefault="009B6A80" w:rsidP="00922B3F">
      <w:pPr>
        <w:spacing w:after="0" w:line="240" w:lineRule="auto"/>
        <w:rPr>
          <w:lang w:val="es-MX"/>
        </w:rPr>
      </w:pPr>
    </w:p>
    <w:p w:rsidR="009B6A80" w:rsidRPr="00922B3F" w:rsidRDefault="00786C84" w:rsidP="009B6A80">
      <w:pPr>
        <w:spacing w:after="0" w:line="240" w:lineRule="auto"/>
        <w:jc w:val="center"/>
        <w:rPr>
          <w:lang w:val="es-MX"/>
        </w:rPr>
      </w:pPr>
      <w:r>
        <w:rPr>
          <w:noProof/>
          <w:lang w:val="en-US"/>
        </w:rPr>
        <w:drawing>
          <wp:inline distT="0" distB="0" distL="0" distR="0" wp14:anchorId="5736BBFD" wp14:editId="69D6BC0A">
            <wp:extent cx="2685714" cy="3580952"/>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5714" cy="3580952"/>
                    </a:xfrm>
                    <a:prstGeom prst="rect">
                      <a:avLst/>
                    </a:prstGeom>
                  </pic:spPr>
                </pic:pic>
              </a:graphicData>
            </a:graphic>
          </wp:inline>
        </w:drawing>
      </w:r>
      <w:r w:rsidR="009B6A80" w:rsidRPr="00922B3F">
        <w:rPr>
          <w:noProof/>
          <w:lang w:val="es-MX"/>
        </w:rPr>
        <w:t xml:space="preserve"> </w:t>
      </w:r>
      <w:r>
        <w:rPr>
          <w:noProof/>
          <w:lang w:val="en-US"/>
        </w:rPr>
        <w:drawing>
          <wp:inline distT="0" distB="0" distL="0" distR="0" wp14:anchorId="6DF8B162" wp14:editId="78B9F010">
            <wp:extent cx="2685714" cy="358095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5714" cy="3580952"/>
                    </a:xfrm>
                    <a:prstGeom prst="rect">
                      <a:avLst/>
                    </a:prstGeom>
                  </pic:spPr>
                </pic:pic>
              </a:graphicData>
            </a:graphic>
          </wp:inline>
        </w:drawing>
      </w:r>
    </w:p>
    <w:p w:rsidR="009B6A80" w:rsidRPr="00922B3F" w:rsidRDefault="009B6A80" w:rsidP="009B6A80">
      <w:pPr>
        <w:spacing w:after="0" w:line="240" w:lineRule="auto"/>
        <w:jc w:val="center"/>
        <w:rPr>
          <w:rFonts w:asciiTheme="minorHAnsi" w:hAnsiTheme="minorHAnsi" w:cstheme="minorHAnsi"/>
          <w:b/>
          <w:i/>
          <w:sz w:val="20"/>
          <w:szCs w:val="20"/>
          <w:lang w:val="es-MX"/>
        </w:rPr>
      </w:pPr>
    </w:p>
    <w:p w:rsidR="00922B3F" w:rsidRPr="007702E2" w:rsidRDefault="00922B3F" w:rsidP="00922B3F">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23</w:t>
      </w:r>
      <w:r>
        <w:rPr>
          <w:rFonts w:cs="Arial"/>
          <w:sz w:val="20"/>
          <w:szCs w:val="20"/>
          <w:lang w:val="fr-CH"/>
        </w:rPr>
        <w:t xml:space="preserve"> Vista </w:t>
      </w:r>
      <w:proofErr w:type="spellStart"/>
      <w:r>
        <w:rPr>
          <w:rFonts w:cs="Arial"/>
          <w:sz w:val="20"/>
          <w:szCs w:val="20"/>
          <w:lang w:val="fr-CH"/>
        </w:rPr>
        <w:t>del</w:t>
      </w:r>
      <w:proofErr w:type="spellEnd"/>
      <w:r>
        <w:rPr>
          <w:rFonts w:cs="Arial"/>
          <w:sz w:val="20"/>
          <w:szCs w:val="20"/>
          <w:lang w:val="fr-CH"/>
        </w:rPr>
        <w:t xml:space="preserve"> S </w:t>
      </w:r>
      <w:proofErr w:type="spellStart"/>
      <w:r>
        <w:rPr>
          <w:rFonts w:cs="Arial"/>
          <w:sz w:val="20"/>
          <w:szCs w:val="20"/>
          <w:lang w:val="fr-CH"/>
        </w:rPr>
        <w:t>hacia</w:t>
      </w:r>
      <w:proofErr w:type="spellEnd"/>
      <w:r>
        <w:rPr>
          <w:rFonts w:cs="Arial"/>
          <w:sz w:val="20"/>
          <w:szCs w:val="20"/>
          <w:lang w:val="fr-CH"/>
        </w:rPr>
        <w:t xml:space="preserve"> la </w:t>
      </w:r>
      <w:proofErr w:type="spellStart"/>
      <w:r>
        <w:rPr>
          <w:rFonts w:cs="Arial"/>
          <w:sz w:val="20"/>
          <w:szCs w:val="20"/>
          <w:lang w:val="fr-CH"/>
        </w:rPr>
        <w:t>torre</w:t>
      </w:r>
      <w:proofErr w:type="spellEnd"/>
      <w:r>
        <w:rPr>
          <w:rFonts w:cs="Arial"/>
          <w:sz w:val="20"/>
          <w:szCs w:val="20"/>
          <w:lang w:val="fr-CH"/>
        </w:rPr>
        <w:t xml:space="preserve">      </w:t>
      </w:r>
      <w:r w:rsidRPr="009024F8">
        <w:rPr>
          <w:rFonts w:cs="Arial"/>
          <w:b/>
          <w:sz w:val="20"/>
          <w:szCs w:val="20"/>
          <w:lang w:val="fr-CH"/>
        </w:rPr>
        <w:t xml:space="preserve">Fig. </w:t>
      </w:r>
      <w:r>
        <w:rPr>
          <w:rFonts w:cs="Arial"/>
          <w:b/>
          <w:sz w:val="20"/>
          <w:szCs w:val="20"/>
          <w:lang w:val="fr-CH"/>
        </w:rPr>
        <w:t>24</w:t>
      </w:r>
      <w:r>
        <w:rPr>
          <w:rFonts w:cs="Arial"/>
          <w:sz w:val="20"/>
          <w:szCs w:val="20"/>
          <w:lang w:val="fr-CH"/>
        </w:rPr>
        <w:t xml:space="preserve"> Vista </w:t>
      </w:r>
      <w:proofErr w:type="spellStart"/>
      <w:r>
        <w:rPr>
          <w:rFonts w:cs="Arial"/>
          <w:sz w:val="20"/>
          <w:szCs w:val="20"/>
          <w:lang w:val="fr-CH"/>
        </w:rPr>
        <w:t>del</w:t>
      </w:r>
      <w:proofErr w:type="spellEnd"/>
      <w:r>
        <w:rPr>
          <w:rFonts w:cs="Arial"/>
          <w:sz w:val="20"/>
          <w:szCs w:val="20"/>
          <w:lang w:val="fr-CH"/>
        </w:rPr>
        <w:t xml:space="preserve"> W </w:t>
      </w:r>
      <w:proofErr w:type="spellStart"/>
      <w:r>
        <w:rPr>
          <w:rFonts w:cs="Arial"/>
          <w:sz w:val="20"/>
          <w:szCs w:val="20"/>
          <w:lang w:val="fr-CH"/>
        </w:rPr>
        <w:t>hacia</w:t>
      </w:r>
      <w:proofErr w:type="spellEnd"/>
      <w:r>
        <w:rPr>
          <w:rFonts w:cs="Arial"/>
          <w:sz w:val="20"/>
          <w:szCs w:val="20"/>
          <w:lang w:val="fr-CH"/>
        </w:rPr>
        <w:t xml:space="preserve"> la </w:t>
      </w:r>
      <w:proofErr w:type="spellStart"/>
      <w:r>
        <w:rPr>
          <w:rFonts w:cs="Arial"/>
          <w:sz w:val="20"/>
          <w:szCs w:val="20"/>
          <w:lang w:val="fr-CH"/>
        </w:rPr>
        <w:t>torre</w:t>
      </w:r>
      <w:proofErr w:type="spellEnd"/>
    </w:p>
    <w:p w:rsidR="009B6A80" w:rsidRPr="00343BBD" w:rsidRDefault="00786C84" w:rsidP="009B6A80">
      <w:pPr>
        <w:spacing w:after="0" w:line="240" w:lineRule="auto"/>
        <w:ind w:left="-567" w:right="-590"/>
        <w:jc w:val="center"/>
        <w:rPr>
          <w:rFonts w:asciiTheme="minorHAnsi" w:hAnsiTheme="minorHAnsi" w:cstheme="minorHAnsi"/>
          <w:b/>
          <w:sz w:val="20"/>
          <w:szCs w:val="20"/>
          <w:lang w:val="en-US"/>
        </w:rPr>
      </w:pPr>
      <w:r>
        <w:rPr>
          <w:noProof/>
          <w:lang w:val="en-US"/>
        </w:rPr>
        <w:lastRenderedPageBreak/>
        <w:drawing>
          <wp:inline distT="0" distB="0" distL="0" distR="0" wp14:anchorId="103B9292" wp14:editId="5872AF26">
            <wp:extent cx="2880000"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009B6A80" w:rsidRPr="00343BBD">
        <w:rPr>
          <w:rFonts w:asciiTheme="minorHAnsi" w:hAnsiTheme="minorHAnsi" w:cstheme="minorHAnsi"/>
          <w:b/>
          <w:sz w:val="20"/>
          <w:szCs w:val="20"/>
          <w:lang w:val="en-US"/>
        </w:rPr>
        <w:t xml:space="preserve">     </w:t>
      </w:r>
      <w:r>
        <w:rPr>
          <w:noProof/>
          <w:lang w:val="en-US"/>
        </w:rPr>
        <w:drawing>
          <wp:inline distT="0" distB="0" distL="0" distR="0" wp14:anchorId="42B622EA" wp14:editId="60664A3D">
            <wp:extent cx="2880000" cy="2160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9B6A80" w:rsidRDefault="009B6A80" w:rsidP="009B6A80">
      <w:pPr>
        <w:spacing w:after="0"/>
        <w:ind w:left="-567" w:right="-591"/>
        <w:rPr>
          <w:rFonts w:cs="Arial"/>
          <w:sz w:val="20"/>
          <w:szCs w:val="20"/>
          <w:lang w:val="fr-CH"/>
        </w:rPr>
      </w:pPr>
      <w:r w:rsidRPr="007702E2">
        <w:rPr>
          <w:rFonts w:cs="Arial"/>
          <w:sz w:val="20"/>
          <w:szCs w:val="20"/>
          <w:lang w:val="fr-CH"/>
        </w:rPr>
        <w:t xml:space="preserve">                              </w:t>
      </w:r>
      <w:r>
        <w:rPr>
          <w:rFonts w:cs="Arial"/>
          <w:sz w:val="20"/>
          <w:szCs w:val="20"/>
          <w:lang w:val="fr-CH"/>
        </w:rPr>
        <w:t xml:space="preserve">           </w:t>
      </w:r>
    </w:p>
    <w:p w:rsidR="009B6A80" w:rsidRPr="007702E2" w:rsidRDefault="009B6A80" w:rsidP="009B6A80">
      <w:pPr>
        <w:spacing w:after="0"/>
        <w:ind w:left="-567" w:right="-591"/>
        <w:rPr>
          <w:rFonts w:cs="Arial"/>
          <w:sz w:val="20"/>
          <w:szCs w:val="20"/>
          <w:lang w:val="fr-CH"/>
        </w:rPr>
      </w:pPr>
      <w:r>
        <w:rPr>
          <w:rFonts w:cs="Arial"/>
          <w:sz w:val="20"/>
          <w:szCs w:val="20"/>
          <w:lang w:val="fr-CH"/>
        </w:rPr>
        <w:t xml:space="preserve">                                     </w:t>
      </w:r>
      <w:r w:rsidR="00922B3F" w:rsidRPr="009024F8">
        <w:rPr>
          <w:rFonts w:cs="Arial"/>
          <w:b/>
          <w:sz w:val="20"/>
          <w:szCs w:val="20"/>
          <w:lang w:val="fr-CH"/>
        </w:rPr>
        <w:t xml:space="preserve">Fig. </w:t>
      </w:r>
      <w:proofErr w:type="gramStart"/>
      <w:r w:rsidR="00922B3F">
        <w:rPr>
          <w:rFonts w:cs="Arial"/>
          <w:b/>
          <w:sz w:val="20"/>
          <w:szCs w:val="20"/>
          <w:lang w:val="fr-CH"/>
        </w:rPr>
        <w:t>2</w:t>
      </w:r>
      <w:r w:rsidR="008206ED">
        <w:rPr>
          <w:rFonts w:cs="Arial"/>
          <w:b/>
          <w:sz w:val="20"/>
          <w:szCs w:val="20"/>
          <w:lang w:val="fr-CH"/>
        </w:rPr>
        <w:t>5</w:t>
      </w:r>
      <w:r w:rsidR="00922B3F">
        <w:rPr>
          <w:rFonts w:cs="Arial"/>
          <w:sz w:val="20"/>
          <w:szCs w:val="20"/>
          <w:lang w:val="fr-CH"/>
        </w:rPr>
        <w:t xml:space="preserve"> </w:t>
      </w:r>
      <w:r>
        <w:rPr>
          <w:rFonts w:cs="Arial"/>
          <w:sz w:val="20"/>
          <w:szCs w:val="20"/>
          <w:lang w:val="fr-CH"/>
        </w:rPr>
        <w:t xml:space="preserve"> </w:t>
      </w:r>
      <w:r w:rsidRPr="007702E2">
        <w:rPr>
          <w:rFonts w:cs="Arial"/>
          <w:sz w:val="20"/>
          <w:szCs w:val="20"/>
          <w:lang w:val="fr-CH"/>
        </w:rPr>
        <w:t>MM</w:t>
      </w:r>
      <w:proofErr w:type="gramEnd"/>
      <w:r w:rsidRPr="007702E2">
        <w:rPr>
          <w:rFonts w:cs="Arial"/>
          <w:sz w:val="20"/>
          <w:szCs w:val="20"/>
          <w:lang w:val="fr-CH"/>
        </w:rPr>
        <w:t xml:space="preserve"> base                         </w:t>
      </w:r>
      <w:r>
        <w:rPr>
          <w:rFonts w:cs="Arial"/>
          <w:sz w:val="20"/>
          <w:szCs w:val="20"/>
          <w:lang w:val="fr-CH"/>
        </w:rPr>
        <w:t xml:space="preserve">               </w:t>
      </w:r>
      <w:r w:rsidR="00922B3F" w:rsidRPr="009024F8">
        <w:rPr>
          <w:rFonts w:cs="Arial"/>
          <w:b/>
          <w:sz w:val="20"/>
          <w:szCs w:val="20"/>
          <w:lang w:val="fr-CH"/>
        </w:rPr>
        <w:t xml:space="preserve">Fig. </w:t>
      </w:r>
      <w:r w:rsidR="00922B3F">
        <w:rPr>
          <w:rFonts w:cs="Arial"/>
          <w:b/>
          <w:sz w:val="20"/>
          <w:szCs w:val="20"/>
          <w:lang w:val="fr-CH"/>
        </w:rPr>
        <w:t>2</w:t>
      </w:r>
      <w:r w:rsidR="008206ED">
        <w:rPr>
          <w:rFonts w:cs="Arial"/>
          <w:b/>
          <w:sz w:val="20"/>
          <w:szCs w:val="20"/>
          <w:lang w:val="fr-CH"/>
        </w:rPr>
        <w:t>6</w:t>
      </w:r>
      <w:r w:rsidR="00922B3F">
        <w:rPr>
          <w:rFonts w:cs="Arial"/>
          <w:sz w:val="20"/>
          <w:szCs w:val="20"/>
          <w:lang w:val="fr-CH"/>
        </w:rPr>
        <w:t xml:space="preserve"> </w:t>
      </w:r>
      <w:r>
        <w:rPr>
          <w:rFonts w:cs="Arial"/>
          <w:sz w:val="20"/>
          <w:szCs w:val="20"/>
          <w:lang w:val="fr-CH"/>
        </w:rPr>
        <w:t xml:space="preserve"> </w:t>
      </w:r>
      <w:r w:rsidR="00BE581E">
        <w:rPr>
          <w:rFonts w:cs="Arial"/>
          <w:sz w:val="20"/>
          <w:szCs w:val="20"/>
          <w:lang w:val="fr-CH"/>
        </w:rPr>
        <w:t xml:space="preserve">MM </w:t>
      </w:r>
      <w:proofErr w:type="spellStart"/>
      <w:r w:rsidR="008206ED">
        <w:rPr>
          <w:rFonts w:cs="Arial"/>
          <w:sz w:val="20"/>
          <w:szCs w:val="20"/>
          <w:lang w:val="fr-CH"/>
        </w:rPr>
        <w:t>Sistema</w:t>
      </w:r>
      <w:proofErr w:type="spellEnd"/>
      <w:r w:rsidR="008206ED">
        <w:rPr>
          <w:rFonts w:cs="Arial"/>
          <w:sz w:val="20"/>
          <w:szCs w:val="20"/>
          <w:lang w:val="fr-CH"/>
        </w:rPr>
        <w:t xml:space="preserve"> de </w:t>
      </w:r>
      <w:proofErr w:type="spellStart"/>
      <w:r w:rsidR="008206ED">
        <w:rPr>
          <w:rFonts w:cs="Arial"/>
          <w:sz w:val="20"/>
          <w:szCs w:val="20"/>
          <w:lang w:val="fr-CH"/>
        </w:rPr>
        <w:t>tierra</w:t>
      </w:r>
      <w:proofErr w:type="spellEnd"/>
    </w:p>
    <w:p w:rsidR="009B6A80" w:rsidRPr="008206ED" w:rsidRDefault="009B6A80" w:rsidP="009B6A80">
      <w:pPr>
        <w:spacing w:after="0"/>
        <w:ind w:left="-567" w:right="-591"/>
        <w:jc w:val="center"/>
        <w:rPr>
          <w:rFonts w:asciiTheme="minorHAnsi" w:hAnsiTheme="minorHAnsi" w:cstheme="minorHAnsi"/>
          <w:b/>
          <w:i/>
          <w:sz w:val="20"/>
          <w:szCs w:val="20"/>
          <w:lang w:val="es-MX"/>
        </w:rPr>
      </w:pPr>
    </w:p>
    <w:p w:rsidR="00C153F8" w:rsidRPr="008206ED" w:rsidRDefault="00C153F8" w:rsidP="009B6A80">
      <w:pPr>
        <w:spacing w:after="0"/>
        <w:ind w:left="-567" w:right="-591"/>
        <w:jc w:val="center"/>
        <w:rPr>
          <w:rFonts w:asciiTheme="minorHAnsi" w:hAnsiTheme="minorHAnsi" w:cstheme="minorHAnsi"/>
          <w:b/>
          <w:i/>
          <w:sz w:val="20"/>
          <w:szCs w:val="20"/>
          <w:lang w:val="es-MX"/>
        </w:rPr>
      </w:pPr>
    </w:p>
    <w:p w:rsidR="009B6A80" w:rsidRPr="002F0BD4" w:rsidRDefault="009B6A80" w:rsidP="009B6A80">
      <w:pPr>
        <w:spacing w:after="0"/>
        <w:ind w:left="-567" w:right="-591"/>
        <w:jc w:val="center"/>
        <w:rPr>
          <w:rFonts w:asciiTheme="minorHAnsi" w:hAnsiTheme="minorHAnsi" w:cstheme="minorHAnsi"/>
          <w:b/>
          <w:sz w:val="20"/>
          <w:szCs w:val="20"/>
          <w:lang w:val="es-MX"/>
        </w:rPr>
      </w:pPr>
      <w:r w:rsidRPr="008206ED">
        <w:rPr>
          <w:rFonts w:asciiTheme="minorHAnsi" w:hAnsiTheme="minorHAnsi" w:cstheme="minorHAnsi"/>
          <w:b/>
          <w:sz w:val="20"/>
          <w:szCs w:val="20"/>
          <w:lang w:val="es-MX"/>
        </w:rPr>
        <w:t xml:space="preserve">   </w:t>
      </w:r>
      <w:r w:rsidRPr="008206ED">
        <w:rPr>
          <w:rFonts w:asciiTheme="minorHAnsi" w:hAnsiTheme="minorHAnsi" w:cstheme="minorHAnsi"/>
          <w:b/>
          <w:noProof/>
          <w:sz w:val="20"/>
          <w:szCs w:val="20"/>
          <w:lang w:val="es-MX"/>
        </w:rPr>
        <w:t xml:space="preserve">  </w:t>
      </w:r>
      <w:r w:rsidR="00786C84">
        <w:rPr>
          <w:noProof/>
          <w:lang w:val="en-US"/>
        </w:rPr>
        <w:drawing>
          <wp:inline distT="0" distB="0" distL="0" distR="0" wp14:anchorId="4F3B0131" wp14:editId="25A99862">
            <wp:extent cx="2880000" cy="2160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2F0BD4">
        <w:rPr>
          <w:rFonts w:asciiTheme="minorHAnsi" w:hAnsiTheme="minorHAnsi" w:cstheme="minorHAnsi"/>
          <w:b/>
          <w:noProof/>
          <w:sz w:val="20"/>
          <w:szCs w:val="20"/>
          <w:lang w:val="es-MX"/>
        </w:rPr>
        <w:t xml:space="preserve">     </w:t>
      </w:r>
      <w:r w:rsidR="00786C84">
        <w:rPr>
          <w:noProof/>
          <w:lang w:val="en-US"/>
        </w:rPr>
        <w:drawing>
          <wp:inline distT="0" distB="0" distL="0" distR="0" wp14:anchorId="7647AA6F" wp14:editId="3662656D">
            <wp:extent cx="2880000" cy="2160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9B6A80" w:rsidRDefault="009B6A80" w:rsidP="009B6A80">
      <w:pPr>
        <w:spacing w:after="0"/>
        <w:ind w:left="-567" w:right="-591"/>
        <w:rPr>
          <w:rFonts w:cs="Arial"/>
          <w:sz w:val="20"/>
          <w:szCs w:val="20"/>
          <w:lang w:val="fr-CH"/>
        </w:rPr>
      </w:pPr>
      <w:r w:rsidRPr="007702E2">
        <w:rPr>
          <w:rFonts w:cs="Arial"/>
          <w:sz w:val="20"/>
          <w:szCs w:val="20"/>
          <w:lang w:val="fr-CH"/>
        </w:rPr>
        <w:t xml:space="preserve">                                    </w:t>
      </w:r>
      <w:r>
        <w:rPr>
          <w:rFonts w:cs="Arial"/>
          <w:sz w:val="20"/>
          <w:szCs w:val="20"/>
          <w:lang w:val="fr-CH"/>
        </w:rPr>
        <w:t xml:space="preserve">         </w:t>
      </w:r>
    </w:p>
    <w:p w:rsidR="009B6A80" w:rsidRPr="007702E2" w:rsidRDefault="009B6A80" w:rsidP="009B6A80">
      <w:pPr>
        <w:spacing w:after="0"/>
        <w:ind w:left="-567" w:right="-591"/>
        <w:rPr>
          <w:rFonts w:cs="Arial"/>
          <w:sz w:val="20"/>
          <w:szCs w:val="20"/>
          <w:lang w:val="fr-CH"/>
        </w:rPr>
      </w:pPr>
      <w:r>
        <w:rPr>
          <w:rFonts w:cs="Arial"/>
          <w:sz w:val="20"/>
          <w:szCs w:val="20"/>
          <w:lang w:val="fr-CH"/>
        </w:rPr>
        <w:t xml:space="preserve">                                    </w:t>
      </w:r>
      <w:r w:rsidR="00922B3F" w:rsidRPr="009024F8">
        <w:rPr>
          <w:rFonts w:cs="Arial"/>
          <w:b/>
          <w:sz w:val="20"/>
          <w:szCs w:val="20"/>
          <w:lang w:val="fr-CH"/>
        </w:rPr>
        <w:t xml:space="preserve">Fig. </w:t>
      </w:r>
      <w:r w:rsidR="00922B3F">
        <w:rPr>
          <w:rFonts w:cs="Arial"/>
          <w:b/>
          <w:sz w:val="20"/>
          <w:szCs w:val="20"/>
          <w:lang w:val="fr-CH"/>
        </w:rPr>
        <w:t>2</w:t>
      </w:r>
      <w:r w:rsidR="008206ED">
        <w:rPr>
          <w:rFonts w:cs="Arial"/>
          <w:b/>
          <w:sz w:val="20"/>
          <w:szCs w:val="20"/>
          <w:lang w:val="fr-CH"/>
        </w:rPr>
        <w:t>7</w:t>
      </w:r>
      <w:r w:rsidR="00922B3F">
        <w:rPr>
          <w:rFonts w:cs="Arial"/>
          <w:sz w:val="20"/>
          <w:szCs w:val="20"/>
          <w:lang w:val="fr-CH"/>
        </w:rPr>
        <w:t xml:space="preserve"> </w:t>
      </w:r>
      <w:proofErr w:type="spellStart"/>
      <w:r w:rsidR="008206ED">
        <w:rPr>
          <w:rFonts w:cs="Arial"/>
          <w:sz w:val="20"/>
          <w:szCs w:val="20"/>
          <w:lang w:val="fr-CH"/>
        </w:rPr>
        <w:t>Barómetro</w:t>
      </w:r>
      <w:proofErr w:type="spellEnd"/>
      <w:r w:rsidRPr="007702E2">
        <w:rPr>
          <w:rFonts w:cs="Arial"/>
          <w:sz w:val="20"/>
          <w:szCs w:val="20"/>
          <w:lang w:val="fr-CH"/>
        </w:rPr>
        <w:t xml:space="preserve">       </w:t>
      </w:r>
      <w:r>
        <w:rPr>
          <w:rFonts w:cs="Arial"/>
          <w:sz w:val="20"/>
          <w:szCs w:val="20"/>
          <w:lang w:val="fr-CH"/>
        </w:rPr>
        <w:t xml:space="preserve"> </w:t>
      </w:r>
      <w:r w:rsidRPr="007702E2">
        <w:rPr>
          <w:rFonts w:cs="Arial"/>
          <w:sz w:val="20"/>
          <w:szCs w:val="20"/>
          <w:lang w:val="fr-CH"/>
        </w:rPr>
        <w:t xml:space="preserve">             </w:t>
      </w:r>
      <w:r>
        <w:rPr>
          <w:rFonts w:cs="Arial"/>
          <w:sz w:val="20"/>
          <w:szCs w:val="20"/>
          <w:lang w:val="fr-CH"/>
        </w:rPr>
        <w:t xml:space="preserve">            </w:t>
      </w:r>
      <w:r w:rsidR="00922B3F" w:rsidRPr="009024F8">
        <w:rPr>
          <w:rFonts w:cs="Arial"/>
          <w:b/>
          <w:sz w:val="20"/>
          <w:szCs w:val="20"/>
          <w:lang w:val="fr-CH"/>
        </w:rPr>
        <w:t xml:space="preserve">Fig. </w:t>
      </w:r>
      <w:r w:rsidR="00922B3F">
        <w:rPr>
          <w:rFonts w:cs="Arial"/>
          <w:b/>
          <w:sz w:val="20"/>
          <w:szCs w:val="20"/>
          <w:lang w:val="fr-CH"/>
        </w:rPr>
        <w:t>2</w:t>
      </w:r>
      <w:r w:rsidR="008206ED">
        <w:rPr>
          <w:rFonts w:cs="Arial"/>
          <w:b/>
          <w:sz w:val="20"/>
          <w:szCs w:val="20"/>
          <w:lang w:val="fr-CH"/>
        </w:rPr>
        <w:t>8</w:t>
      </w:r>
      <w:r>
        <w:rPr>
          <w:rFonts w:cs="Arial"/>
          <w:sz w:val="20"/>
          <w:szCs w:val="20"/>
          <w:lang w:val="fr-CH"/>
        </w:rPr>
        <w:t xml:space="preserve">     </w:t>
      </w:r>
      <w:proofErr w:type="spellStart"/>
      <w:r w:rsidR="008206ED">
        <w:rPr>
          <w:rFonts w:cs="Arial"/>
          <w:sz w:val="20"/>
          <w:szCs w:val="20"/>
          <w:lang w:val="fr-CH"/>
        </w:rPr>
        <w:t>Termómetro</w:t>
      </w:r>
      <w:proofErr w:type="spellEnd"/>
    </w:p>
    <w:p w:rsidR="009B6A80" w:rsidRPr="002F0BD4" w:rsidRDefault="009B6A80" w:rsidP="009B6A80">
      <w:pPr>
        <w:spacing w:after="0"/>
        <w:ind w:left="-567" w:right="-591"/>
        <w:jc w:val="center"/>
        <w:rPr>
          <w:rFonts w:asciiTheme="minorHAnsi" w:hAnsiTheme="minorHAnsi" w:cstheme="minorHAnsi"/>
          <w:b/>
          <w:i/>
          <w:sz w:val="20"/>
          <w:szCs w:val="20"/>
          <w:lang w:val="es-MX"/>
        </w:rPr>
      </w:pPr>
    </w:p>
    <w:p w:rsidR="009B6A80" w:rsidRPr="002F0BD4" w:rsidRDefault="009B6A80" w:rsidP="009B6A80">
      <w:pPr>
        <w:spacing w:after="0"/>
        <w:ind w:left="-567" w:right="-591"/>
        <w:jc w:val="center"/>
        <w:rPr>
          <w:rFonts w:asciiTheme="minorHAnsi" w:hAnsiTheme="minorHAnsi" w:cstheme="minorHAnsi"/>
          <w:b/>
          <w:i/>
          <w:sz w:val="20"/>
          <w:szCs w:val="20"/>
          <w:lang w:val="es-MX"/>
        </w:rPr>
      </w:pPr>
    </w:p>
    <w:p w:rsidR="009B6A80" w:rsidRPr="002F0BD4" w:rsidRDefault="006032EE" w:rsidP="009B6A80">
      <w:pPr>
        <w:spacing w:after="0"/>
        <w:ind w:left="-567" w:right="-591"/>
        <w:jc w:val="center"/>
        <w:rPr>
          <w:rFonts w:asciiTheme="minorHAnsi" w:hAnsiTheme="minorHAnsi" w:cstheme="minorHAnsi"/>
          <w:b/>
          <w:sz w:val="20"/>
          <w:szCs w:val="20"/>
          <w:lang w:val="es-MX"/>
        </w:rPr>
      </w:pPr>
      <w:r>
        <w:rPr>
          <w:noProof/>
          <w:lang w:val="en-US"/>
        </w:rPr>
        <w:drawing>
          <wp:inline distT="0" distB="0" distL="0" distR="0" wp14:anchorId="28F921FB" wp14:editId="789962F0">
            <wp:extent cx="2880000" cy="2160000"/>
            <wp:effectExtent l="0" t="0" r="0" b="0"/>
            <wp:docPr id="3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009B6A80" w:rsidRPr="002F0BD4">
        <w:rPr>
          <w:rFonts w:asciiTheme="minorHAnsi" w:hAnsiTheme="minorHAnsi" w:cstheme="minorHAnsi"/>
          <w:b/>
          <w:noProof/>
          <w:sz w:val="20"/>
          <w:szCs w:val="20"/>
          <w:lang w:val="es-MX"/>
        </w:rPr>
        <w:t xml:space="preserve">   </w:t>
      </w:r>
      <w:r w:rsidR="00786C84">
        <w:rPr>
          <w:noProof/>
          <w:lang w:val="en-US"/>
        </w:rPr>
        <w:drawing>
          <wp:inline distT="0" distB="0" distL="0" distR="0" wp14:anchorId="77D9DF3C" wp14:editId="7C55FC6D">
            <wp:extent cx="2880000" cy="2160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009B6A80" w:rsidRPr="002F0BD4">
        <w:rPr>
          <w:rFonts w:asciiTheme="minorHAnsi" w:hAnsiTheme="minorHAnsi" w:cstheme="minorHAnsi"/>
          <w:b/>
          <w:noProof/>
          <w:sz w:val="20"/>
          <w:szCs w:val="20"/>
          <w:lang w:val="es-MX"/>
        </w:rPr>
        <w:t xml:space="preserve">     </w:t>
      </w:r>
      <w:r w:rsidR="009B6A80" w:rsidRPr="002F0BD4">
        <w:rPr>
          <w:rFonts w:asciiTheme="minorHAnsi" w:hAnsiTheme="minorHAnsi" w:cstheme="minorHAnsi"/>
          <w:b/>
          <w:sz w:val="20"/>
          <w:szCs w:val="20"/>
          <w:lang w:val="es-MX"/>
        </w:rPr>
        <w:t xml:space="preserve">   </w:t>
      </w:r>
    </w:p>
    <w:p w:rsidR="008206ED" w:rsidRDefault="009B6A80" w:rsidP="008206ED">
      <w:pPr>
        <w:spacing w:after="0" w:line="240" w:lineRule="auto"/>
        <w:ind w:left="-567" w:right="-591" w:firstLine="1275"/>
        <w:jc w:val="left"/>
        <w:rPr>
          <w:rFonts w:cs="Arial"/>
          <w:sz w:val="20"/>
          <w:szCs w:val="20"/>
          <w:lang w:val="fr-CH"/>
        </w:rPr>
      </w:pPr>
      <w:r>
        <w:rPr>
          <w:rFonts w:cs="Arial"/>
          <w:sz w:val="20"/>
          <w:szCs w:val="20"/>
          <w:lang w:val="fr-CH"/>
        </w:rPr>
        <w:tab/>
      </w:r>
      <w:r>
        <w:rPr>
          <w:rFonts w:cs="Arial"/>
          <w:sz w:val="20"/>
          <w:szCs w:val="20"/>
          <w:lang w:val="fr-CH"/>
        </w:rPr>
        <w:tab/>
      </w:r>
    </w:p>
    <w:p w:rsidR="009B6A80" w:rsidRPr="008206ED" w:rsidRDefault="009B6A80" w:rsidP="008206ED">
      <w:pPr>
        <w:spacing w:after="0" w:line="240" w:lineRule="auto"/>
        <w:ind w:right="-591"/>
        <w:jc w:val="left"/>
        <w:rPr>
          <w:rFonts w:cs="Arial"/>
          <w:sz w:val="20"/>
          <w:szCs w:val="20"/>
          <w:lang w:val="fr-CH"/>
        </w:rPr>
      </w:pPr>
      <w:r>
        <w:rPr>
          <w:rFonts w:cs="Arial"/>
          <w:sz w:val="20"/>
          <w:szCs w:val="20"/>
          <w:lang w:val="fr-CH"/>
        </w:rPr>
        <w:t xml:space="preserve">                         </w:t>
      </w:r>
      <w:r w:rsidR="00922B3F" w:rsidRPr="009024F8">
        <w:rPr>
          <w:rFonts w:cs="Arial"/>
          <w:b/>
          <w:sz w:val="20"/>
          <w:szCs w:val="20"/>
          <w:lang w:val="fr-CH"/>
        </w:rPr>
        <w:t xml:space="preserve">Fig. </w:t>
      </w:r>
      <w:r w:rsidR="00922B3F">
        <w:rPr>
          <w:rFonts w:cs="Arial"/>
          <w:b/>
          <w:sz w:val="20"/>
          <w:szCs w:val="20"/>
          <w:lang w:val="fr-CH"/>
        </w:rPr>
        <w:t>2</w:t>
      </w:r>
      <w:r w:rsidR="008206ED">
        <w:rPr>
          <w:rFonts w:cs="Arial"/>
          <w:b/>
          <w:sz w:val="20"/>
          <w:szCs w:val="20"/>
          <w:lang w:val="fr-CH"/>
        </w:rPr>
        <w:t>9</w:t>
      </w:r>
      <w:r w:rsidR="008206ED" w:rsidRPr="008206ED">
        <w:rPr>
          <w:rFonts w:cs="Arial"/>
          <w:sz w:val="20"/>
          <w:szCs w:val="20"/>
          <w:lang w:val="fr-CH"/>
        </w:rPr>
        <w:t xml:space="preserve"> </w:t>
      </w:r>
      <w:proofErr w:type="spellStart"/>
      <w:r w:rsidR="008206ED">
        <w:rPr>
          <w:rFonts w:cs="Arial"/>
          <w:sz w:val="20"/>
          <w:szCs w:val="20"/>
          <w:lang w:val="fr-CH"/>
        </w:rPr>
        <w:t>Sensor</w:t>
      </w:r>
      <w:proofErr w:type="spellEnd"/>
      <w:r w:rsidR="008206ED">
        <w:rPr>
          <w:rFonts w:cs="Arial"/>
          <w:sz w:val="20"/>
          <w:szCs w:val="20"/>
          <w:lang w:val="fr-CH"/>
        </w:rPr>
        <w:t xml:space="preserve"> de </w:t>
      </w:r>
      <w:proofErr w:type="spellStart"/>
      <w:r w:rsidR="008206ED">
        <w:rPr>
          <w:rFonts w:cs="Arial"/>
          <w:sz w:val="20"/>
          <w:szCs w:val="20"/>
          <w:lang w:val="fr-CH"/>
        </w:rPr>
        <w:t>Humedad</w:t>
      </w:r>
      <w:proofErr w:type="spellEnd"/>
      <w:r w:rsidR="008206ED">
        <w:rPr>
          <w:rFonts w:cs="Arial"/>
          <w:sz w:val="20"/>
          <w:szCs w:val="20"/>
          <w:lang w:val="fr-CH"/>
        </w:rPr>
        <w:t xml:space="preserve"> </w:t>
      </w:r>
      <w:proofErr w:type="spellStart"/>
      <w:r w:rsidR="008206ED">
        <w:rPr>
          <w:rFonts w:cs="Arial"/>
          <w:sz w:val="20"/>
          <w:szCs w:val="20"/>
          <w:lang w:val="fr-CH"/>
        </w:rPr>
        <w:t>relativa</w:t>
      </w:r>
      <w:proofErr w:type="spellEnd"/>
      <w:r w:rsidR="008206ED">
        <w:rPr>
          <w:rFonts w:cs="Arial"/>
          <w:sz w:val="20"/>
          <w:szCs w:val="20"/>
          <w:lang w:val="fr-CH"/>
        </w:rPr>
        <w:t xml:space="preserve">                  </w:t>
      </w:r>
      <w:r w:rsidR="00922B3F" w:rsidRPr="00922B3F">
        <w:rPr>
          <w:rFonts w:cs="Arial"/>
          <w:b/>
          <w:sz w:val="20"/>
          <w:szCs w:val="20"/>
          <w:lang w:val="fr-CH"/>
        </w:rPr>
        <w:t xml:space="preserve"> </w:t>
      </w:r>
      <w:bookmarkStart w:id="18" w:name="_Hlk500295223"/>
      <w:r w:rsidR="00922B3F" w:rsidRPr="009024F8">
        <w:rPr>
          <w:rFonts w:cs="Arial"/>
          <w:b/>
          <w:sz w:val="20"/>
          <w:szCs w:val="20"/>
          <w:lang w:val="fr-CH"/>
        </w:rPr>
        <w:t xml:space="preserve">Fig. </w:t>
      </w:r>
      <w:r w:rsidR="008206ED">
        <w:rPr>
          <w:rFonts w:cs="Arial"/>
          <w:b/>
          <w:sz w:val="20"/>
          <w:szCs w:val="20"/>
          <w:lang w:val="fr-CH"/>
        </w:rPr>
        <w:t>3</w:t>
      </w:r>
      <w:bookmarkEnd w:id="18"/>
      <w:r w:rsidR="008206ED">
        <w:rPr>
          <w:rFonts w:cs="Arial"/>
          <w:b/>
          <w:sz w:val="20"/>
          <w:szCs w:val="20"/>
          <w:lang w:val="fr-CH"/>
        </w:rPr>
        <w:t>0</w:t>
      </w:r>
      <w:r w:rsidR="00922B3F">
        <w:rPr>
          <w:rFonts w:cs="Arial"/>
          <w:sz w:val="20"/>
          <w:szCs w:val="20"/>
          <w:lang w:val="fr-CH"/>
        </w:rPr>
        <w:t xml:space="preserve">  </w:t>
      </w:r>
      <w:r>
        <w:rPr>
          <w:rFonts w:cs="Arial"/>
          <w:sz w:val="20"/>
          <w:szCs w:val="20"/>
          <w:lang w:val="fr-CH"/>
        </w:rPr>
        <w:t xml:space="preserve">  </w:t>
      </w:r>
      <w:r w:rsidR="008206ED">
        <w:rPr>
          <w:rFonts w:cs="Arial"/>
          <w:sz w:val="20"/>
          <w:szCs w:val="20"/>
          <w:lang w:val="fr-CH"/>
        </w:rPr>
        <w:t>Panel Solar</w:t>
      </w:r>
    </w:p>
    <w:p w:rsidR="009B6A80" w:rsidRPr="00343BBD" w:rsidRDefault="00786C84" w:rsidP="009B6A80">
      <w:pPr>
        <w:spacing w:after="0"/>
        <w:ind w:left="-567" w:right="-591"/>
        <w:jc w:val="center"/>
        <w:rPr>
          <w:rFonts w:asciiTheme="minorHAnsi" w:hAnsiTheme="minorHAnsi" w:cstheme="minorHAnsi"/>
          <w:b/>
          <w:sz w:val="20"/>
          <w:szCs w:val="20"/>
          <w:lang w:val="en-US"/>
        </w:rPr>
      </w:pPr>
      <w:r>
        <w:rPr>
          <w:noProof/>
          <w:lang w:val="en-US"/>
        </w:rPr>
        <w:lastRenderedPageBreak/>
        <w:drawing>
          <wp:inline distT="0" distB="0" distL="0" distR="0" wp14:anchorId="09C1D6B7" wp14:editId="6C56DA5B">
            <wp:extent cx="4320002" cy="324000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2" cy="3240000"/>
                    </a:xfrm>
                    <a:prstGeom prst="rect">
                      <a:avLst/>
                    </a:prstGeom>
                  </pic:spPr>
                </pic:pic>
              </a:graphicData>
            </a:graphic>
          </wp:inline>
        </w:drawing>
      </w:r>
      <w:r w:rsidR="009B6A80" w:rsidRPr="00343BBD">
        <w:rPr>
          <w:rFonts w:asciiTheme="minorHAnsi" w:hAnsiTheme="minorHAnsi" w:cstheme="minorHAnsi"/>
          <w:b/>
          <w:sz w:val="20"/>
          <w:szCs w:val="20"/>
          <w:lang w:val="en-US"/>
        </w:rPr>
        <w:t xml:space="preserve">   </w:t>
      </w:r>
      <w:r w:rsidR="009B6A80" w:rsidRPr="00343BBD">
        <w:rPr>
          <w:rFonts w:asciiTheme="minorHAnsi" w:hAnsiTheme="minorHAnsi" w:cstheme="minorHAnsi"/>
          <w:b/>
          <w:noProof/>
          <w:sz w:val="20"/>
          <w:szCs w:val="20"/>
          <w:lang w:val="en-US"/>
        </w:rPr>
        <w:t xml:space="preserve">  </w:t>
      </w:r>
    </w:p>
    <w:p w:rsidR="009B6A80" w:rsidRDefault="009B6A80" w:rsidP="009B6A80">
      <w:pPr>
        <w:spacing w:after="0" w:line="240" w:lineRule="auto"/>
        <w:ind w:left="-567" w:right="-591"/>
        <w:jc w:val="center"/>
        <w:rPr>
          <w:rFonts w:cs="Arial"/>
          <w:sz w:val="20"/>
          <w:szCs w:val="20"/>
          <w:lang w:val="fr-CH"/>
        </w:rPr>
      </w:pPr>
    </w:p>
    <w:p w:rsidR="009B6A80" w:rsidRDefault="008206ED" w:rsidP="009B6A80">
      <w:pPr>
        <w:spacing w:after="0" w:line="240" w:lineRule="auto"/>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31</w:t>
      </w:r>
      <w:r>
        <w:rPr>
          <w:rFonts w:cs="Arial"/>
          <w:sz w:val="20"/>
          <w:szCs w:val="20"/>
          <w:lang w:val="fr-CH"/>
        </w:rPr>
        <w:t xml:space="preserve"> </w:t>
      </w:r>
      <w:proofErr w:type="spellStart"/>
      <w:r>
        <w:rPr>
          <w:rFonts w:cs="Arial"/>
          <w:sz w:val="20"/>
          <w:szCs w:val="20"/>
          <w:lang w:val="fr-CH"/>
        </w:rPr>
        <w:t>Gabinete</w:t>
      </w:r>
      <w:proofErr w:type="spellEnd"/>
      <w:r>
        <w:rPr>
          <w:rFonts w:cs="Arial"/>
          <w:sz w:val="20"/>
          <w:szCs w:val="20"/>
          <w:lang w:val="fr-CH"/>
        </w:rPr>
        <w:t xml:space="preserve"> </w:t>
      </w:r>
      <w:proofErr w:type="spellStart"/>
      <w:r>
        <w:rPr>
          <w:rFonts w:cs="Arial"/>
          <w:sz w:val="20"/>
          <w:szCs w:val="20"/>
          <w:lang w:val="fr-CH"/>
        </w:rPr>
        <w:t>del</w:t>
      </w:r>
      <w:proofErr w:type="spellEnd"/>
      <w:r>
        <w:rPr>
          <w:rFonts w:cs="Arial"/>
          <w:sz w:val="20"/>
          <w:szCs w:val="20"/>
          <w:lang w:val="fr-CH"/>
        </w:rPr>
        <w:t xml:space="preserve"> </w:t>
      </w:r>
      <w:proofErr w:type="spellStart"/>
      <w:r>
        <w:rPr>
          <w:rFonts w:cs="Arial"/>
          <w:sz w:val="20"/>
          <w:szCs w:val="20"/>
          <w:lang w:val="fr-CH"/>
        </w:rPr>
        <w:t>d</w:t>
      </w:r>
      <w:r w:rsidR="003025FB">
        <w:rPr>
          <w:rFonts w:cs="Arial"/>
          <w:sz w:val="20"/>
          <w:szCs w:val="20"/>
          <w:lang w:val="fr-CH"/>
        </w:rPr>
        <w:t>ataLogger</w:t>
      </w:r>
      <w:proofErr w:type="spellEnd"/>
      <w:r w:rsidR="003025FB">
        <w:rPr>
          <w:rFonts w:cs="Arial"/>
          <w:sz w:val="20"/>
          <w:szCs w:val="20"/>
          <w:lang w:val="fr-CH"/>
        </w:rPr>
        <w:t xml:space="preserve"> </w:t>
      </w:r>
    </w:p>
    <w:p w:rsidR="005B22F3" w:rsidRDefault="005B22F3" w:rsidP="009B6A80">
      <w:pPr>
        <w:spacing w:after="0" w:line="240" w:lineRule="auto"/>
        <w:ind w:left="-567" w:right="-591"/>
        <w:jc w:val="center"/>
        <w:rPr>
          <w:rFonts w:cs="Arial"/>
          <w:sz w:val="20"/>
          <w:szCs w:val="20"/>
          <w:lang w:val="fr-CH"/>
        </w:rPr>
      </w:pPr>
    </w:p>
    <w:p w:rsidR="002F0BD4" w:rsidRDefault="002F0BD4" w:rsidP="009B6A80">
      <w:pPr>
        <w:spacing w:after="0" w:line="240" w:lineRule="auto"/>
        <w:ind w:left="-567" w:right="-591"/>
        <w:jc w:val="center"/>
        <w:rPr>
          <w:noProof/>
          <w:lang w:val="en-US"/>
        </w:rPr>
      </w:pPr>
      <w:r>
        <w:rPr>
          <w:noProof/>
          <w:lang w:val="en-US"/>
        </w:rPr>
        <w:t>9</w:t>
      </w:r>
    </w:p>
    <w:p w:rsidR="005B22F3" w:rsidRDefault="005B22F3" w:rsidP="009B6A80">
      <w:pPr>
        <w:spacing w:after="0" w:line="240" w:lineRule="auto"/>
        <w:ind w:left="-567" w:right="-591"/>
        <w:jc w:val="center"/>
        <w:rPr>
          <w:rFonts w:cs="Arial"/>
          <w:sz w:val="20"/>
          <w:szCs w:val="20"/>
          <w:lang w:val="fr-CH"/>
        </w:rPr>
      </w:pPr>
      <w:r>
        <w:rPr>
          <w:noProof/>
          <w:lang w:val="en-US"/>
        </w:rPr>
        <w:drawing>
          <wp:inline distT="0" distB="0" distL="0" distR="0" wp14:anchorId="14DCD368" wp14:editId="76A70C0D">
            <wp:extent cx="4320001" cy="3240000"/>
            <wp:effectExtent l="0" t="0" r="4445" b="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1" cy="3240000"/>
                    </a:xfrm>
                    <a:prstGeom prst="rect">
                      <a:avLst/>
                    </a:prstGeom>
                  </pic:spPr>
                </pic:pic>
              </a:graphicData>
            </a:graphic>
          </wp:inline>
        </w:drawing>
      </w:r>
    </w:p>
    <w:p w:rsidR="005B22F3" w:rsidRDefault="005B22F3" w:rsidP="005B22F3">
      <w:pPr>
        <w:spacing w:after="0" w:line="240" w:lineRule="auto"/>
        <w:ind w:left="-567" w:right="-591"/>
        <w:jc w:val="center"/>
        <w:rPr>
          <w:rFonts w:cs="Arial"/>
          <w:sz w:val="20"/>
          <w:szCs w:val="20"/>
          <w:lang w:val="fr-CH"/>
        </w:rPr>
      </w:pPr>
    </w:p>
    <w:p w:rsidR="009B6A80" w:rsidRDefault="008206ED" w:rsidP="00610EF1">
      <w:pPr>
        <w:spacing w:after="0" w:line="240" w:lineRule="auto"/>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32 </w:t>
      </w:r>
      <w:proofErr w:type="spellStart"/>
      <w:r>
        <w:rPr>
          <w:rFonts w:cs="Arial"/>
          <w:sz w:val="20"/>
          <w:szCs w:val="20"/>
          <w:lang w:val="fr-CH"/>
        </w:rPr>
        <w:t>Gabinete</w:t>
      </w:r>
      <w:proofErr w:type="spellEnd"/>
      <w:r>
        <w:rPr>
          <w:rFonts w:cs="Arial"/>
          <w:sz w:val="20"/>
          <w:szCs w:val="20"/>
          <w:lang w:val="fr-CH"/>
        </w:rPr>
        <w:t xml:space="preserve"> </w:t>
      </w:r>
      <w:proofErr w:type="spellStart"/>
      <w:r>
        <w:rPr>
          <w:rFonts w:cs="Arial"/>
          <w:sz w:val="20"/>
          <w:szCs w:val="20"/>
          <w:lang w:val="fr-CH"/>
        </w:rPr>
        <w:t>abierto</w:t>
      </w:r>
      <w:proofErr w:type="spellEnd"/>
      <w:r>
        <w:rPr>
          <w:rFonts w:cs="Arial"/>
          <w:sz w:val="20"/>
          <w:szCs w:val="20"/>
          <w:lang w:val="fr-CH"/>
        </w:rPr>
        <w:t xml:space="preserve"> </w:t>
      </w:r>
      <w:proofErr w:type="spellStart"/>
      <w:r>
        <w:rPr>
          <w:rFonts w:cs="Arial"/>
          <w:sz w:val="20"/>
          <w:szCs w:val="20"/>
          <w:lang w:val="fr-CH"/>
        </w:rPr>
        <w:t>D</w:t>
      </w:r>
      <w:r w:rsidR="005B22F3">
        <w:rPr>
          <w:rFonts w:cs="Arial"/>
          <w:sz w:val="20"/>
          <w:szCs w:val="20"/>
          <w:lang w:val="fr-CH"/>
        </w:rPr>
        <w:t>ataLogger</w:t>
      </w:r>
      <w:proofErr w:type="spellEnd"/>
      <w:r w:rsidR="005B22F3">
        <w:rPr>
          <w:rFonts w:cs="Arial"/>
          <w:sz w:val="20"/>
          <w:szCs w:val="20"/>
          <w:lang w:val="fr-CH"/>
        </w:rPr>
        <w:t xml:space="preserve"> </w:t>
      </w:r>
    </w:p>
    <w:p w:rsidR="00610EF1" w:rsidRPr="00610EF1" w:rsidRDefault="00610EF1" w:rsidP="00610EF1">
      <w:pPr>
        <w:spacing w:after="0" w:line="240" w:lineRule="auto"/>
        <w:ind w:left="-567" w:right="-591"/>
        <w:jc w:val="center"/>
        <w:rPr>
          <w:rFonts w:cs="Arial"/>
          <w:sz w:val="20"/>
          <w:szCs w:val="20"/>
          <w:lang w:val="fr-CH"/>
        </w:rPr>
      </w:pPr>
    </w:p>
    <w:p w:rsidR="009B6A80" w:rsidRDefault="00C153F8" w:rsidP="009B6A80">
      <w:pPr>
        <w:spacing w:after="0" w:line="240" w:lineRule="auto"/>
        <w:ind w:left="-567" w:right="-591"/>
        <w:jc w:val="center"/>
        <w:rPr>
          <w:rFonts w:asciiTheme="minorHAnsi" w:hAnsiTheme="minorHAnsi" w:cstheme="minorHAnsi"/>
          <w:b/>
          <w:i/>
          <w:sz w:val="20"/>
          <w:szCs w:val="20"/>
          <w:lang w:val="en-US"/>
        </w:rPr>
      </w:pPr>
      <w:r>
        <w:rPr>
          <w:noProof/>
          <w:lang w:val="en-US"/>
        </w:rPr>
        <w:lastRenderedPageBreak/>
        <w:drawing>
          <wp:inline distT="0" distB="0" distL="0" distR="0" wp14:anchorId="1FECAF65" wp14:editId="561188C9">
            <wp:extent cx="4320000" cy="324000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B6A80" w:rsidRDefault="009B6A80" w:rsidP="009B6A80">
      <w:pPr>
        <w:spacing w:after="0" w:line="240" w:lineRule="auto"/>
        <w:ind w:left="-567" w:right="-591"/>
        <w:jc w:val="center"/>
        <w:rPr>
          <w:rFonts w:asciiTheme="minorHAnsi" w:hAnsiTheme="minorHAnsi" w:cstheme="minorHAnsi"/>
          <w:b/>
          <w:i/>
          <w:sz w:val="20"/>
          <w:szCs w:val="20"/>
          <w:lang w:val="en-US"/>
        </w:rPr>
      </w:pPr>
    </w:p>
    <w:p w:rsidR="00C153F8" w:rsidRPr="00CA19B0" w:rsidRDefault="008206ED" w:rsidP="00C153F8">
      <w:pPr>
        <w:spacing w:after="0"/>
        <w:ind w:left="-567" w:right="-591"/>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33 </w:t>
      </w:r>
      <w:proofErr w:type="spellStart"/>
      <w:r>
        <w:rPr>
          <w:rFonts w:cs="Arial"/>
          <w:sz w:val="20"/>
          <w:szCs w:val="20"/>
          <w:lang w:val="fr-CH"/>
        </w:rPr>
        <w:t>Configuración</w:t>
      </w:r>
      <w:proofErr w:type="spellEnd"/>
      <w:r>
        <w:rPr>
          <w:rFonts w:cs="Arial"/>
          <w:sz w:val="20"/>
          <w:szCs w:val="20"/>
          <w:lang w:val="fr-CH"/>
        </w:rPr>
        <w:t xml:space="preserve"> de </w:t>
      </w:r>
      <w:proofErr w:type="spellStart"/>
      <w:r>
        <w:rPr>
          <w:rFonts w:cs="Arial"/>
          <w:sz w:val="20"/>
          <w:szCs w:val="20"/>
          <w:lang w:val="fr-CH"/>
        </w:rPr>
        <w:t>horario</w:t>
      </w:r>
      <w:proofErr w:type="spellEnd"/>
      <w:r>
        <w:rPr>
          <w:rFonts w:cs="Arial"/>
          <w:sz w:val="20"/>
          <w:szCs w:val="20"/>
          <w:lang w:val="fr-CH"/>
        </w:rPr>
        <w:t xml:space="preserve"> </w:t>
      </w:r>
      <w:proofErr w:type="spellStart"/>
      <w:r>
        <w:rPr>
          <w:rFonts w:cs="Arial"/>
          <w:sz w:val="20"/>
          <w:szCs w:val="20"/>
          <w:lang w:val="fr-CH"/>
        </w:rPr>
        <w:t>actual</w:t>
      </w:r>
      <w:proofErr w:type="spellEnd"/>
      <w:r>
        <w:rPr>
          <w:rFonts w:cs="Arial"/>
          <w:sz w:val="20"/>
          <w:szCs w:val="20"/>
          <w:lang w:val="fr-CH"/>
        </w:rPr>
        <w:t xml:space="preserve"> en Data logger (UTM -6 S/HV)</w:t>
      </w:r>
    </w:p>
    <w:p w:rsidR="009B6A80" w:rsidRPr="00C153F8" w:rsidRDefault="009B6A80" w:rsidP="009B6A80">
      <w:pPr>
        <w:spacing w:after="0" w:line="240" w:lineRule="auto"/>
        <w:ind w:left="-567" w:right="-591"/>
        <w:jc w:val="center"/>
        <w:rPr>
          <w:rFonts w:asciiTheme="minorHAnsi" w:hAnsiTheme="minorHAnsi" w:cstheme="minorHAnsi"/>
          <w:b/>
          <w:i/>
          <w:sz w:val="20"/>
          <w:szCs w:val="20"/>
          <w:lang w:val="fr-CH"/>
        </w:rPr>
      </w:pPr>
    </w:p>
    <w:p w:rsidR="005B22F3" w:rsidRDefault="005B22F3" w:rsidP="009B6A80">
      <w:pPr>
        <w:spacing w:after="0" w:line="240" w:lineRule="auto"/>
        <w:jc w:val="left"/>
        <w:rPr>
          <w:rFonts w:cs="Arial"/>
          <w:b/>
          <w:sz w:val="22"/>
          <w:lang w:val="fr-CH"/>
        </w:rPr>
      </w:pPr>
    </w:p>
    <w:p w:rsidR="005B22F3" w:rsidRDefault="005B22F3" w:rsidP="009B6A80">
      <w:pPr>
        <w:spacing w:after="0" w:line="240" w:lineRule="auto"/>
        <w:jc w:val="left"/>
        <w:rPr>
          <w:rFonts w:cs="Arial"/>
          <w:b/>
          <w:sz w:val="22"/>
          <w:lang w:val="fr-CH"/>
        </w:rPr>
      </w:pPr>
    </w:p>
    <w:p w:rsidR="005B22F3" w:rsidRDefault="005B22F3" w:rsidP="009B6A80">
      <w:pPr>
        <w:spacing w:after="0" w:line="240" w:lineRule="auto"/>
        <w:jc w:val="left"/>
        <w:rPr>
          <w:rFonts w:cs="Arial"/>
          <w:b/>
          <w:sz w:val="22"/>
          <w:lang w:val="fr-CH"/>
        </w:rPr>
      </w:pPr>
    </w:p>
    <w:p w:rsidR="009B6A80" w:rsidRPr="00022694" w:rsidRDefault="00ED291B" w:rsidP="009B6A80">
      <w:pPr>
        <w:spacing w:after="0" w:line="240" w:lineRule="auto"/>
        <w:jc w:val="left"/>
        <w:rPr>
          <w:rFonts w:cs="Arial"/>
          <w:b/>
          <w:sz w:val="22"/>
          <w:lang w:val="fr-CH"/>
        </w:rPr>
      </w:pPr>
      <w:proofErr w:type="spellStart"/>
      <w:proofErr w:type="gramStart"/>
      <w:r w:rsidRPr="00022694">
        <w:rPr>
          <w:rFonts w:cs="Arial"/>
          <w:b/>
          <w:sz w:val="22"/>
          <w:lang w:val="fr-CH"/>
        </w:rPr>
        <w:t>Anc</w:t>
      </w:r>
      <w:r w:rsidR="006032EE">
        <w:rPr>
          <w:rFonts w:cs="Arial"/>
          <w:b/>
          <w:sz w:val="22"/>
          <w:lang w:val="fr-CH"/>
        </w:rPr>
        <w:t>las</w:t>
      </w:r>
      <w:proofErr w:type="spellEnd"/>
      <w:r w:rsidR="009B6A80" w:rsidRPr="00022694">
        <w:rPr>
          <w:rFonts w:cs="Arial"/>
          <w:b/>
          <w:sz w:val="22"/>
          <w:lang w:val="fr-CH"/>
        </w:rPr>
        <w:t>:</w:t>
      </w:r>
      <w:proofErr w:type="gramEnd"/>
    </w:p>
    <w:p w:rsidR="009B6A80" w:rsidRDefault="009B6A80" w:rsidP="009B6A80">
      <w:pPr>
        <w:spacing w:after="0" w:line="240" w:lineRule="auto"/>
        <w:jc w:val="center"/>
        <w:rPr>
          <w:rFonts w:cs="Arial"/>
          <w:sz w:val="20"/>
          <w:szCs w:val="20"/>
          <w:lang w:val="fr-CH"/>
        </w:rPr>
      </w:pPr>
      <w:r>
        <w:rPr>
          <w:rFonts w:cs="Arial"/>
          <w:b/>
          <w:noProof/>
          <w:color w:val="0070C0"/>
          <w:sz w:val="20"/>
          <w:szCs w:val="20"/>
          <w:lang w:val="en-US"/>
        </w:rPr>
        <w:drawing>
          <wp:inline distT="0" distB="0" distL="0" distR="0" wp14:anchorId="40EB1715" wp14:editId="15E15D65">
            <wp:extent cx="3762375" cy="4024838"/>
            <wp:effectExtent l="19050" t="19050" r="9525" b="13970"/>
            <wp:docPr id="1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1633" t="9045" b="23967"/>
                    <a:stretch/>
                  </pic:blipFill>
                  <pic:spPr bwMode="auto">
                    <a:xfrm>
                      <a:off x="0" y="0"/>
                      <a:ext cx="3765742" cy="402844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9B6A80" w:rsidRPr="00D26181" w:rsidRDefault="009B6A80" w:rsidP="009B6A80">
      <w:pPr>
        <w:spacing w:after="0" w:line="240" w:lineRule="auto"/>
        <w:jc w:val="left"/>
        <w:rPr>
          <w:rFonts w:cs="Arial"/>
          <w:sz w:val="20"/>
          <w:szCs w:val="20"/>
          <w:lang w:val="fr-CH"/>
        </w:rPr>
      </w:pPr>
    </w:p>
    <w:p w:rsidR="009B6A80" w:rsidRPr="00CC33A5" w:rsidRDefault="009B6A80" w:rsidP="009B6A80">
      <w:pPr>
        <w:spacing w:after="0" w:line="240" w:lineRule="auto"/>
        <w:jc w:val="left"/>
        <w:rPr>
          <w:rFonts w:cs="Arial"/>
          <w:b/>
          <w:color w:val="0070C0"/>
          <w:sz w:val="20"/>
          <w:szCs w:val="20"/>
          <w:lang w:val="en-US"/>
        </w:rPr>
      </w:pPr>
    </w:p>
    <w:p w:rsidR="009B6A80" w:rsidRDefault="00786C84" w:rsidP="009B6A80">
      <w:pPr>
        <w:spacing w:after="0" w:line="240" w:lineRule="auto"/>
        <w:jc w:val="center"/>
        <w:rPr>
          <w:rFonts w:cs="Arial"/>
          <w:sz w:val="20"/>
          <w:szCs w:val="20"/>
          <w:lang w:val="fr-CH"/>
        </w:rPr>
      </w:pPr>
      <w:r>
        <w:rPr>
          <w:noProof/>
          <w:lang w:val="en-US"/>
        </w:rPr>
        <w:lastRenderedPageBreak/>
        <w:drawing>
          <wp:inline distT="0" distB="0" distL="0" distR="0" wp14:anchorId="01C89A3A" wp14:editId="07D14ED5">
            <wp:extent cx="4319999" cy="32400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C153F8" w:rsidRDefault="008206ED" w:rsidP="00C153F8">
      <w:pPr>
        <w:spacing w:after="0" w:line="240" w:lineRule="auto"/>
        <w:jc w:val="center"/>
        <w:rPr>
          <w:rFonts w:cs="Arial"/>
          <w:b/>
          <w:color w:val="0070C0"/>
          <w:sz w:val="20"/>
          <w:szCs w:val="20"/>
          <w:lang w:val="en-US"/>
        </w:rPr>
      </w:pPr>
      <w:r w:rsidRPr="009024F8">
        <w:rPr>
          <w:rFonts w:cs="Arial"/>
          <w:b/>
          <w:sz w:val="20"/>
          <w:szCs w:val="20"/>
          <w:lang w:val="fr-CH"/>
        </w:rPr>
        <w:t xml:space="preserve">Fig. </w:t>
      </w:r>
      <w:r>
        <w:rPr>
          <w:rFonts w:cs="Arial"/>
          <w:b/>
          <w:sz w:val="20"/>
          <w:szCs w:val="20"/>
          <w:lang w:val="fr-CH"/>
        </w:rPr>
        <w:t xml:space="preserve">34 </w:t>
      </w:r>
      <w:proofErr w:type="spellStart"/>
      <w:r w:rsidR="00C153F8">
        <w:rPr>
          <w:rFonts w:cs="Arial"/>
          <w:sz w:val="20"/>
          <w:szCs w:val="20"/>
          <w:lang w:val="fr-CH"/>
        </w:rPr>
        <w:t>Anc</w:t>
      </w:r>
      <w:r>
        <w:rPr>
          <w:rFonts w:cs="Arial"/>
          <w:sz w:val="20"/>
          <w:szCs w:val="20"/>
          <w:lang w:val="fr-CH"/>
        </w:rPr>
        <w:t>la</w:t>
      </w:r>
      <w:proofErr w:type="spellEnd"/>
      <w:r w:rsidR="00C153F8" w:rsidRPr="00D26181">
        <w:rPr>
          <w:rFonts w:cs="Arial"/>
          <w:sz w:val="20"/>
          <w:szCs w:val="20"/>
          <w:lang w:val="fr-CH"/>
        </w:rPr>
        <w:t xml:space="preserve"> </w:t>
      </w:r>
      <w:proofErr w:type="spellStart"/>
      <w:r>
        <w:rPr>
          <w:rFonts w:cs="Arial"/>
          <w:sz w:val="20"/>
          <w:szCs w:val="20"/>
          <w:lang w:val="fr-CH"/>
        </w:rPr>
        <w:t>Interior</w:t>
      </w:r>
      <w:proofErr w:type="spellEnd"/>
      <w:r>
        <w:rPr>
          <w:rFonts w:cs="Arial"/>
          <w:sz w:val="20"/>
          <w:szCs w:val="20"/>
          <w:lang w:val="fr-CH"/>
        </w:rPr>
        <w:t xml:space="preserve"> 280° </w:t>
      </w:r>
    </w:p>
    <w:p w:rsidR="009B6A80" w:rsidRDefault="009B6A80" w:rsidP="009B6A80">
      <w:pPr>
        <w:spacing w:after="0" w:line="240" w:lineRule="auto"/>
        <w:jc w:val="left"/>
        <w:rPr>
          <w:rFonts w:cs="Arial"/>
          <w:b/>
          <w:color w:val="0070C0"/>
          <w:sz w:val="20"/>
          <w:szCs w:val="20"/>
          <w:lang w:val="en-US"/>
        </w:rPr>
      </w:pPr>
    </w:p>
    <w:p w:rsidR="009B6A80" w:rsidRDefault="00BE581E" w:rsidP="009B6A80">
      <w:pPr>
        <w:spacing w:after="0" w:line="240" w:lineRule="auto"/>
        <w:jc w:val="center"/>
        <w:rPr>
          <w:rFonts w:cs="Arial"/>
          <w:b/>
          <w:color w:val="0070C0"/>
          <w:sz w:val="20"/>
          <w:szCs w:val="20"/>
          <w:lang w:val="en-US"/>
        </w:rPr>
      </w:pPr>
      <w:r>
        <w:rPr>
          <w:noProof/>
          <w:lang w:val="en-US"/>
        </w:rPr>
        <w:drawing>
          <wp:inline distT="0" distB="0" distL="0" distR="0" wp14:anchorId="03C9F7DC" wp14:editId="7636590C">
            <wp:extent cx="4320000" cy="3240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9B6A80" w:rsidRDefault="008206ED" w:rsidP="009B6A80">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35 </w:t>
      </w:r>
      <w:proofErr w:type="spellStart"/>
      <w:r>
        <w:rPr>
          <w:rFonts w:cs="Arial"/>
          <w:sz w:val="20"/>
          <w:szCs w:val="20"/>
          <w:lang w:val="fr-CH"/>
        </w:rPr>
        <w:t>Ancla</w:t>
      </w:r>
      <w:proofErr w:type="spellEnd"/>
      <w:r w:rsidRPr="00D26181">
        <w:rPr>
          <w:rFonts w:cs="Arial"/>
          <w:sz w:val="20"/>
          <w:szCs w:val="20"/>
          <w:lang w:val="fr-CH"/>
        </w:rPr>
        <w:t xml:space="preserve"> </w:t>
      </w:r>
      <w:proofErr w:type="spellStart"/>
      <w:r>
        <w:rPr>
          <w:rFonts w:cs="Arial"/>
          <w:sz w:val="20"/>
          <w:szCs w:val="20"/>
          <w:lang w:val="fr-CH"/>
        </w:rPr>
        <w:t>Exterior</w:t>
      </w:r>
      <w:proofErr w:type="spellEnd"/>
      <w:r>
        <w:rPr>
          <w:rFonts w:cs="Arial"/>
          <w:sz w:val="20"/>
          <w:szCs w:val="20"/>
          <w:lang w:val="fr-CH"/>
        </w:rPr>
        <w:t xml:space="preserve"> 280°</w:t>
      </w:r>
    </w:p>
    <w:p w:rsidR="008206ED" w:rsidRDefault="008206ED" w:rsidP="009B6A80">
      <w:pPr>
        <w:spacing w:after="0" w:line="240" w:lineRule="auto"/>
        <w:jc w:val="center"/>
        <w:rPr>
          <w:rFonts w:cs="Arial"/>
          <w:b/>
          <w:color w:val="0070C0"/>
          <w:sz w:val="20"/>
          <w:szCs w:val="20"/>
          <w:lang w:val="en-US"/>
        </w:rPr>
      </w:pPr>
    </w:p>
    <w:p w:rsidR="009B6A80" w:rsidRDefault="00786C84" w:rsidP="009B6A80">
      <w:pPr>
        <w:spacing w:after="0" w:line="240" w:lineRule="auto"/>
        <w:jc w:val="center"/>
        <w:rPr>
          <w:rFonts w:cs="Arial"/>
          <w:b/>
          <w:color w:val="0070C0"/>
          <w:sz w:val="20"/>
          <w:szCs w:val="20"/>
          <w:lang w:val="en-US"/>
        </w:rPr>
      </w:pPr>
      <w:r>
        <w:rPr>
          <w:noProof/>
          <w:lang w:val="en-US"/>
        </w:rPr>
        <w:lastRenderedPageBreak/>
        <w:drawing>
          <wp:inline distT="0" distB="0" distL="0" distR="0" wp14:anchorId="1E0323C4" wp14:editId="797FD344">
            <wp:extent cx="4320000" cy="32400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9B6A80" w:rsidRDefault="008206ED" w:rsidP="009B6A80">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36 </w:t>
      </w:r>
      <w:proofErr w:type="spellStart"/>
      <w:r>
        <w:rPr>
          <w:rFonts w:cs="Arial"/>
          <w:sz w:val="20"/>
          <w:szCs w:val="20"/>
          <w:lang w:val="fr-CH"/>
        </w:rPr>
        <w:t>Ancla</w:t>
      </w:r>
      <w:proofErr w:type="spellEnd"/>
      <w:r w:rsidRPr="00D26181">
        <w:rPr>
          <w:rFonts w:cs="Arial"/>
          <w:sz w:val="20"/>
          <w:szCs w:val="20"/>
          <w:lang w:val="fr-CH"/>
        </w:rPr>
        <w:t xml:space="preserve"> </w:t>
      </w:r>
      <w:proofErr w:type="spellStart"/>
      <w:r>
        <w:rPr>
          <w:rFonts w:cs="Arial"/>
          <w:sz w:val="20"/>
          <w:szCs w:val="20"/>
          <w:lang w:val="fr-CH"/>
        </w:rPr>
        <w:t>Interior</w:t>
      </w:r>
      <w:proofErr w:type="spellEnd"/>
      <w:r>
        <w:rPr>
          <w:rFonts w:cs="Arial"/>
          <w:sz w:val="20"/>
          <w:szCs w:val="20"/>
          <w:lang w:val="fr-CH"/>
        </w:rPr>
        <w:t xml:space="preserve"> 42°</w:t>
      </w:r>
    </w:p>
    <w:p w:rsidR="008206ED" w:rsidRPr="00CC33A5" w:rsidRDefault="008206ED" w:rsidP="009B6A80">
      <w:pPr>
        <w:spacing w:after="0" w:line="240" w:lineRule="auto"/>
        <w:jc w:val="center"/>
        <w:rPr>
          <w:rFonts w:cs="Arial"/>
          <w:b/>
          <w:color w:val="0070C0"/>
          <w:sz w:val="20"/>
          <w:szCs w:val="20"/>
          <w:lang w:val="en-US"/>
        </w:rPr>
      </w:pPr>
    </w:p>
    <w:p w:rsidR="009B6A80" w:rsidRDefault="00BE581E" w:rsidP="009B6A80">
      <w:pPr>
        <w:spacing w:after="0" w:line="240" w:lineRule="auto"/>
        <w:jc w:val="center"/>
        <w:rPr>
          <w:rFonts w:cs="Arial"/>
          <w:b/>
          <w:color w:val="0070C0"/>
          <w:sz w:val="20"/>
          <w:szCs w:val="20"/>
          <w:lang w:val="en-US"/>
        </w:rPr>
      </w:pPr>
      <w:r>
        <w:rPr>
          <w:noProof/>
          <w:lang w:val="en-US"/>
        </w:rPr>
        <w:drawing>
          <wp:inline distT="0" distB="0" distL="0" distR="0" wp14:anchorId="37D8D954" wp14:editId="15164EA6">
            <wp:extent cx="4320000" cy="324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8206ED" w:rsidRDefault="008206ED" w:rsidP="009B6A80">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37 </w:t>
      </w:r>
      <w:proofErr w:type="spellStart"/>
      <w:r>
        <w:rPr>
          <w:rFonts w:cs="Arial"/>
          <w:sz w:val="20"/>
          <w:szCs w:val="20"/>
          <w:lang w:val="fr-CH"/>
        </w:rPr>
        <w:t>Ancla</w:t>
      </w:r>
      <w:proofErr w:type="spellEnd"/>
      <w:r w:rsidRPr="00D26181">
        <w:rPr>
          <w:rFonts w:cs="Arial"/>
          <w:sz w:val="20"/>
          <w:szCs w:val="20"/>
          <w:lang w:val="fr-CH"/>
        </w:rPr>
        <w:t xml:space="preserve"> </w:t>
      </w:r>
      <w:proofErr w:type="spellStart"/>
      <w:r>
        <w:rPr>
          <w:rFonts w:cs="Arial"/>
          <w:sz w:val="20"/>
          <w:szCs w:val="20"/>
          <w:lang w:val="fr-CH"/>
        </w:rPr>
        <w:t>Exterior</w:t>
      </w:r>
      <w:proofErr w:type="spellEnd"/>
      <w:r>
        <w:rPr>
          <w:rFonts w:cs="Arial"/>
          <w:sz w:val="20"/>
          <w:szCs w:val="20"/>
          <w:lang w:val="fr-CH"/>
        </w:rPr>
        <w:t xml:space="preserve"> 42° </w:t>
      </w:r>
    </w:p>
    <w:p w:rsidR="009B6A80" w:rsidRDefault="00786C84" w:rsidP="009B6A80">
      <w:pPr>
        <w:spacing w:after="0" w:line="240" w:lineRule="auto"/>
        <w:jc w:val="center"/>
        <w:rPr>
          <w:rFonts w:cs="Arial"/>
          <w:b/>
          <w:color w:val="0070C0"/>
          <w:sz w:val="20"/>
          <w:szCs w:val="20"/>
          <w:lang w:val="en-US"/>
        </w:rPr>
      </w:pPr>
      <w:r>
        <w:rPr>
          <w:noProof/>
          <w:lang w:val="en-US"/>
        </w:rPr>
        <w:lastRenderedPageBreak/>
        <w:drawing>
          <wp:inline distT="0" distB="0" distL="0" distR="0" wp14:anchorId="13D3F5B2" wp14:editId="45857AC4">
            <wp:extent cx="4320000" cy="32400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9B6A80" w:rsidRDefault="008206ED" w:rsidP="009B6A80">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38 </w:t>
      </w:r>
      <w:proofErr w:type="spellStart"/>
      <w:r>
        <w:rPr>
          <w:rFonts w:cs="Arial"/>
          <w:sz w:val="20"/>
          <w:szCs w:val="20"/>
          <w:lang w:val="fr-CH"/>
        </w:rPr>
        <w:t>Ancla</w:t>
      </w:r>
      <w:proofErr w:type="spellEnd"/>
      <w:r w:rsidRPr="00D26181">
        <w:rPr>
          <w:rFonts w:cs="Arial"/>
          <w:sz w:val="20"/>
          <w:szCs w:val="20"/>
          <w:lang w:val="fr-CH"/>
        </w:rPr>
        <w:t xml:space="preserve"> </w:t>
      </w:r>
      <w:proofErr w:type="spellStart"/>
      <w:r>
        <w:rPr>
          <w:rFonts w:cs="Arial"/>
          <w:sz w:val="20"/>
          <w:szCs w:val="20"/>
          <w:lang w:val="fr-CH"/>
        </w:rPr>
        <w:t>Interior</w:t>
      </w:r>
      <w:proofErr w:type="spellEnd"/>
      <w:r>
        <w:rPr>
          <w:rFonts w:cs="Arial"/>
          <w:sz w:val="20"/>
          <w:szCs w:val="20"/>
          <w:lang w:val="fr-CH"/>
        </w:rPr>
        <w:t xml:space="preserve"> 162°</w:t>
      </w:r>
    </w:p>
    <w:p w:rsidR="008206ED" w:rsidRDefault="008206ED" w:rsidP="009B6A80">
      <w:pPr>
        <w:spacing w:after="0" w:line="240" w:lineRule="auto"/>
        <w:jc w:val="center"/>
        <w:rPr>
          <w:rFonts w:cs="Arial"/>
          <w:b/>
          <w:color w:val="0070C0"/>
          <w:sz w:val="20"/>
          <w:szCs w:val="20"/>
          <w:lang w:val="en-US"/>
        </w:rPr>
      </w:pPr>
    </w:p>
    <w:p w:rsidR="009B6A80" w:rsidRDefault="00786C84" w:rsidP="009B6A80">
      <w:pPr>
        <w:spacing w:after="0" w:line="240" w:lineRule="auto"/>
        <w:jc w:val="center"/>
        <w:rPr>
          <w:rFonts w:cs="Arial"/>
          <w:sz w:val="20"/>
          <w:szCs w:val="20"/>
          <w:lang w:val="fr-CH"/>
        </w:rPr>
      </w:pPr>
      <w:r>
        <w:rPr>
          <w:noProof/>
          <w:lang w:val="en-US"/>
        </w:rPr>
        <w:drawing>
          <wp:inline distT="0" distB="0" distL="0" distR="0" wp14:anchorId="2CC38786" wp14:editId="6432DCBF">
            <wp:extent cx="4320000" cy="32400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153F8" w:rsidRDefault="00C153F8" w:rsidP="00C153F8">
      <w:pPr>
        <w:spacing w:after="0" w:line="240" w:lineRule="auto"/>
        <w:jc w:val="center"/>
        <w:rPr>
          <w:rFonts w:cs="Arial"/>
          <w:sz w:val="20"/>
          <w:szCs w:val="20"/>
          <w:lang w:val="fr-CH"/>
        </w:rPr>
      </w:pPr>
    </w:p>
    <w:p w:rsidR="008206ED" w:rsidRDefault="008206ED" w:rsidP="008206ED">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39 </w:t>
      </w:r>
      <w:proofErr w:type="spellStart"/>
      <w:r>
        <w:rPr>
          <w:rFonts w:cs="Arial"/>
          <w:sz w:val="20"/>
          <w:szCs w:val="20"/>
          <w:lang w:val="fr-CH"/>
        </w:rPr>
        <w:t>Ancla</w:t>
      </w:r>
      <w:proofErr w:type="spellEnd"/>
      <w:r w:rsidRPr="00D26181">
        <w:rPr>
          <w:rFonts w:cs="Arial"/>
          <w:sz w:val="20"/>
          <w:szCs w:val="20"/>
          <w:lang w:val="fr-CH"/>
        </w:rPr>
        <w:t xml:space="preserve"> </w:t>
      </w:r>
      <w:proofErr w:type="spellStart"/>
      <w:r>
        <w:rPr>
          <w:rFonts w:cs="Arial"/>
          <w:sz w:val="20"/>
          <w:szCs w:val="20"/>
          <w:lang w:val="fr-CH"/>
        </w:rPr>
        <w:t>Exterior</w:t>
      </w:r>
      <w:proofErr w:type="spellEnd"/>
      <w:r>
        <w:rPr>
          <w:rFonts w:cs="Arial"/>
          <w:sz w:val="20"/>
          <w:szCs w:val="20"/>
          <w:lang w:val="fr-CH"/>
        </w:rPr>
        <w:t xml:space="preserve"> 162°</w:t>
      </w:r>
    </w:p>
    <w:p w:rsidR="009B6A80" w:rsidRPr="00D26181" w:rsidRDefault="009B6A80" w:rsidP="009B6A80">
      <w:pPr>
        <w:spacing w:after="0" w:line="240" w:lineRule="auto"/>
        <w:jc w:val="center"/>
        <w:rPr>
          <w:rFonts w:cs="Arial"/>
          <w:sz w:val="20"/>
          <w:szCs w:val="20"/>
          <w:lang w:val="fr-CH"/>
        </w:rPr>
      </w:pPr>
    </w:p>
    <w:p w:rsidR="009B6A80" w:rsidRDefault="009B6A80" w:rsidP="009B6A80">
      <w:pPr>
        <w:spacing w:after="0" w:line="240" w:lineRule="auto"/>
        <w:ind w:left="-567" w:right="-591"/>
        <w:jc w:val="center"/>
        <w:rPr>
          <w:rFonts w:cs="Arial"/>
          <w:sz w:val="20"/>
          <w:szCs w:val="20"/>
          <w:lang w:val="fr-CH"/>
        </w:rPr>
      </w:pPr>
    </w:p>
    <w:p w:rsidR="00022694" w:rsidRPr="002F0BD4" w:rsidRDefault="00022694">
      <w:pPr>
        <w:spacing w:line="276" w:lineRule="auto"/>
        <w:jc w:val="left"/>
        <w:rPr>
          <w:bCs/>
          <w:color w:val="8C8C8C"/>
          <w:sz w:val="20"/>
          <w:szCs w:val="18"/>
          <w:lang w:val="es-MX"/>
        </w:rPr>
      </w:pPr>
      <w:r w:rsidRPr="002F0BD4">
        <w:rPr>
          <w:bCs/>
          <w:color w:val="8C8C8C"/>
          <w:sz w:val="20"/>
          <w:szCs w:val="18"/>
          <w:lang w:val="es-MX"/>
        </w:rPr>
        <w:br w:type="page"/>
      </w:r>
    </w:p>
    <w:p w:rsidR="00022694" w:rsidRPr="00610EF1" w:rsidRDefault="00610EF1" w:rsidP="00022694">
      <w:pPr>
        <w:spacing w:line="276" w:lineRule="auto"/>
        <w:jc w:val="left"/>
        <w:rPr>
          <w:rFonts w:cs="Arial"/>
          <w:b/>
          <w:sz w:val="22"/>
          <w:lang w:val="es-MX"/>
        </w:rPr>
      </w:pPr>
      <w:r w:rsidRPr="00610EF1">
        <w:rPr>
          <w:rFonts w:cs="Arial"/>
          <w:b/>
          <w:sz w:val="22"/>
          <w:lang w:val="es-MX"/>
        </w:rPr>
        <w:lastRenderedPageBreak/>
        <w:t>Documentación de actividades en sensores</w:t>
      </w:r>
      <w:r w:rsidR="00022694" w:rsidRPr="00610EF1">
        <w:rPr>
          <w:rFonts w:cs="Arial"/>
          <w:b/>
          <w:sz w:val="22"/>
          <w:lang w:val="es-MX"/>
        </w:rPr>
        <w:t xml:space="preserve">: </w:t>
      </w:r>
    </w:p>
    <w:p w:rsidR="00022694" w:rsidRDefault="00022694" w:rsidP="00022694">
      <w:pPr>
        <w:jc w:val="center"/>
      </w:pPr>
      <w:r>
        <w:rPr>
          <w:noProof/>
          <w:lang w:val="en-US"/>
        </w:rPr>
        <w:drawing>
          <wp:inline distT="0" distB="0" distL="0" distR="0" wp14:anchorId="451B4DD8" wp14:editId="438636B4">
            <wp:extent cx="4320000" cy="324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206ED" w:rsidRDefault="008206ED" w:rsidP="008206ED">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40 </w:t>
      </w:r>
      <w:proofErr w:type="spellStart"/>
      <w:r>
        <w:rPr>
          <w:rFonts w:cs="Arial"/>
          <w:sz w:val="20"/>
          <w:szCs w:val="20"/>
          <w:lang w:val="fr-CH"/>
        </w:rPr>
        <w:t>Veleta</w:t>
      </w:r>
      <w:proofErr w:type="spellEnd"/>
      <w:r>
        <w:rPr>
          <w:rFonts w:cs="Arial"/>
          <w:sz w:val="20"/>
          <w:szCs w:val="20"/>
          <w:lang w:val="fr-CH"/>
        </w:rPr>
        <w:t xml:space="preserve"> </w:t>
      </w:r>
      <w:proofErr w:type="spellStart"/>
      <w:r>
        <w:rPr>
          <w:rFonts w:cs="Arial"/>
          <w:sz w:val="20"/>
          <w:szCs w:val="20"/>
          <w:lang w:val="fr-CH"/>
        </w:rPr>
        <w:t>nueva</w:t>
      </w:r>
      <w:proofErr w:type="spellEnd"/>
      <w:r>
        <w:rPr>
          <w:rFonts w:cs="Arial"/>
          <w:sz w:val="20"/>
          <w:szCs w:val="20"/>
          <w:lang w:val="fr-CH"/>
        </w:rPr>
        <w:t xml:space="preserve"> para </w:t>
      </w:r>
      <w:proofErr w:type="spellStart"/>
      <w:r>
        <w:rPr>
          <w:rFonts w:cs="Arial"/>
          <w:sz w:val="20"/>
          <w:szCs w:val="20"/>
          <w:lang w:val="fr-CH"/>
        </w:rPr>
        <w:t>correctivo</w:t>
      </w:r>
      <w:proofErr w:type="spellEnd"/>
      <w:r>
        <w:rPr>
          <w:rFonts w:cs="Arial"/>
          <w:sz w:val="20"/>
          <w:szCs w:val="20"/>
          <w:lang w:val="fr-CH"/>
        </w:rPr>
        <w:t xml:space="preserve"> a 60m</w:t>
      </w:r>
    </w:p>
    <w:p w:rsidR="008206ED" w:rsidRDefault="008206ED" w:rsidP="00022694">
      <w:pPr>
        <w:jc w:val="center"/>
      </w:pPr>
    </w:p>
    <w:p w:rsidR="00022694" w:rsidRDefault="00022694" w:rsidP="00022694">
      <w:pPr>
        <w:jc w:val="center"/>
      </w:pPr>
      <w:r>
        <w:rPr>
          <w:noProof/>
          <w:lang w:val="en-US"/>
        </w:rPr>
        <w:drawing>
          <wp:inline distT="0" distB="0" distL="0" distR="0" wp14:anchorId="0EED6C10" wp14:editId="45575F07">
            <wp:extent cx="4319999" cy="3240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8206ED" w:rsidRDefault="008206ED" w:rsidP="008206ED">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41 </w:t>
      </w:r>
      <w:proofErr w:type="spellStart"/>
      <w:r>
        <w:rPr>
          <w:rFonts w:cs="Arial"/>
          <w:sz w:val="20"/>
          <w:szCs w:val="20"/>
          <w:lang w:val="fr-CH"/>
        </w:rPr>
        <w:t>Condiciones</w:t>
      </w:r>
      <w:proofErr w:type="spellEnd"/>
      <w:r>
        <w:rPr>
          <w:rFonts w:cs="Arial"/>
          <w:sz w:val="20"/>
          <w:szCs w:val="20"/>
          <w:lang w:val="fr-CH"/>
        </w:rPr>
        <w:t xml:space="preserve"> </w:t>
      </w:r>
      <w:proofErr w:type="spellStart"/>
      <w:r>
        <w:rPr>
          <w:rFonts w:cs="Arial"/>
          <w:sz w:val="20"/>
          <w:szCs w:val="20"/>
          <w:lang w:val="fr-CH"/>
        </w:rPr>
        <w:t>iniciales</w:t>
      </w:r>
      <w:proofErr w:type="spellEnd"/>
      <w:r>
        <w:rPr>
          <w:rFonts w:cs="Arial"/>
          <w:sz w:val="20"/>
          <w:szCs w:val="20"/>
          <w:lang w:val="fr-CH"/>
        </w:rPr>
        <w:t xml:space="preserve"> </w:t>
      </w:r>
      <w:proofErr w:type="spellStart"/>
      <w:r>
        <w:rPr>
          <w:rFonts w:cs="Arial"/>
          <w:sz w:val="20"/>
          <w:szCs w:val="20"/>
          <w:lang w:val="fr-CH"/>
        </w:rPr>
        <w:t>del</w:t>
      </w:r>
      <w:proofErr w:type="spellEnd"/>
      <w:r>
        <w:rPr>
          <w:rFonts w:cs="Arial"/>
          <w:sz w:val="20"/>
          <w:szCs w:val="20"/>
          <w:lang w:val="fr-CH"/>
        </w:rPr>
        <w:t xml:space="preserve"> </w:t>
      </w:r>
      <w:proofErr w:type="spellStart"/>
      <w:r>
        <w:rPr>
          <w:rFonts w:cs="Arial"/>
          <w:sz w:val="20"/>
          <w:szCs w:val="20"/>
          <w:lang w:val="fr-CH"/>
        </w:rPr>
        <w:t>soporte</w:t>
      </w:r>
      <w:proofErr w:type="spellEnd"/>
      <w:r>
        <w:rPr>
          <w:rFonts w:cs="Arial"/>
          <w:sz w:val="20"/>
          <w:szCs w:val="20"/>
          <w:lang w:val="fr-CH"/>
        </w:rPr>
        <w:t xml:space="preserve"> vertical y </w:t>
      </w:r>
      <w:proofErr w:type="spellStart"/>
      <w:r>
        <w:rPr>
          <w:rFonts w:cs="Arial"/>
          <w:sz w:val="20"/>
          <w:szCs w:val="20"/>
          <w:lang w:val="fr-CH"/>
        </w:rPr>
        <w:t>veleta</w:t>
      </w:r>
      <w:proofErr w:type="spellEnd"/>
      <w:r>
        <w:rPr>
          <w:rFonts w:cs="Arial"/>
          <w:sz w:val="20"/>
          <w:szCs w:val="20"/>
          <w:lang w:val="fr-CH"/>
        </w:rPr>
        <w:t xml:space="preserve"> </w:t>
      </w:r>
      <w:proofErr w:type="spellStart"/>
      <w:r>
        <w:rPr>
          <w:rFonts w:cs="Arial"/>
          <w:sz w:val="20"/>
          <w:szCs w:val="20"/>
          <w:lang w:val="fr-CH"/>
        </w:rPr>
        <w:t>averiada</w:t>
      </w:r>
      <w:proofErr w:type="spellEnd"/>
      <w:r>
        <w:rPr>
          <w:rFonts w:cs="Arial"/>
          <w:sz w:val="20"/>
          <w:szCs w:val="20"/>
          <w:lang w:val="fr-CH"/>
        </w:rPr>
        <w:t>.</w:t>
      </w:r>
    </w:p>
    <w:p w:rsidR="008206ED" w:rsidRPr="008206ED" w:rsidRDefault="008206ED" w:rsidP="00022694">
      <w:pPr>
        <w:jc w:val="center"/>
        <w:rPr>
          <w:lang w:val="fr-CH"/>
        </w:rPr>
      </w:pPr>
    </w:p>
    <w:p w:rsidR="00022694" w:rsidRDefault="00022694" w:rsidP="00022694">
      <w:pPr>
        <w:jc w:val="center"/>
      </w:pPr>
      <w:r>
        <w:rPr>
          <w:noProof/>
          <w:lang w:val="en-US"/>
        </w:rPr>
        <w:lastRenderedPageBreak/>
        <w:drawing>
          <wp:inline distT="0" distB="0" distL="0" distR="0" wp14:anchorId="43E578BE" wp14:editId="5555EBC3">
            <wp:extent cx="4319999" cy="32400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8206ED" w:rsidRDefault="008206ED" w:rsidP="008206ED">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42 </w:t>
      </w:r>
      <w:proofErr w:type="spellStart"/>
      <w:r>
        <w:rPr>
          <w:rFonts w:cs="Arial"/>
          <w:sz w:val="20"/>
          <w:szCs w:val="20"/>
          <w:lang w:val="fr-CH"/>
        </w:rPr>
        <w:t>Veleta</w:t>
      </w:r>
      <w:proofErr w:type="spellEnd"/>
      <w:r>
        <w:rPr>
          <w:rFonts w:cs="Arial"/>
          <w:sz w:val="20"/>
          <w:szCs w:val="20"/>
          <w:lang w:val="fr-CH"/>
        </w:rPr>
        <w:t xml:space="preserve"> </w:t>
      </w:r>
      <w:proofErr w:type="spellStart"/>
      <w:r>
        <w:rPr>
          <w:rFonts w:cs="Arial"/>
          <w:sz w:val="20"/>
          <w:szCs w:val="20"/>
          <w:lang w:val="fr-CH"/>
        </w:rPr>
        <w:t>vieja</w:t>
      </w:r>
      <w:proofErr w:type="spellEnd"/>
      <w:r>
        <w:rPr>
          <w:rFonts w:cs="Arial"/>
          <w:sz w:val="20"/>
          <w:szCs w:val="20"/>
          <w:lang w:val="fr-CH"/>
        </w:rPr>
        <w:t xml:space="preserve"> y </w:t>
      </w:r>
      <w:proofErr w:type="spellStart"/>
      <w:r>
        <w:rPr>
          <w:rFonts w:cs="Arial"/>
          <w:sz w:val="20"/>
          <w:szCs w:val="20"/>
          <w:lang w:val="fr-CH"/>
        </w:rPr>
        <w:t>soporte</w:t>
      </w:r>
      <w:proofErr w:type="spellEnd"/>
      <w:r>
        <w:rPr>
          <w:rFonts w:cs="Arial"/>
          <w:sz w:val="20"/>
          <w:szCs w:val="20"/>
          <w:lang w:val="fr-CH"/>
        </w:rPr>
        <w:t xml:space="preserve"> vertical </w:t>
      </w:r>
      <w:proofErr w:type="spellStart"/>
      <w:r>
        <w:rPr>
          <w:rFonts w:cs="Arial"/>
          <w:sz w:val="20"/>
          <w:szCs w:val="20"/>
          <w:lang w:val="fr-CH"/>
        </w:rPr>
        <w:t>averiado</w:t>
      </w:r>
      <w:proofErr w:type="spellEnd"/>
    </w:p>
    <w:p w:rsidR="008206ED" w:rsidRDefault="008206ED" w:rsidP="008206ED">
      <w:pPr>
        <w:spacing w:after="0" w:line="240" w:lineRule="auto"/>
        <w:jc w:val="center"/>
        <w:rPr>
          <w:bCs/>
          <w:color w:val="8C8C8C"/>
          <w:sz w:val="20"/>
          <w:szCs w:val="18"/>
          <w:lang w:val="es-MX"/>
        </w:rPr>
      </w:pPr>
    </w:p>
    <w:p w:rsidR="00022694" w:rsidRDefault="00022694" w:rsidP="008206ED">
      <w:pPr>
        <w:spacing w:after="0" w:line="240" w:lineRule="auto"/>
        <w:jc w:val="center"/>
        <w:rPr>
          <w:rFonts w:cs="Arial"/>
          <w:sz w:val="20"/>
          <w:szCs w:val="20"/>
          <w:lang w:val="fr-CH"/>
        </w:rPr>
      </w:pPr>
      <w:r>
        <w:rPr>
          <w:noProof/>
          <w:lang w:val="en-US"/>
        </w:rPr>
        <w:drawing>
          <wp:inline distT="0" distB="0" distL="0" distR="0" wp14:anchorId="5C427067" wp14:editId="7BDF1414">
            <wp:extent cx="4320000" cy="32400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206ED" w:rsidRDefault="008206ED" w:rsidP="008206ED">
      <w:pPr>
        <w:spacing w:after="0" w:line="240" w:lineRule="auto"/>
        <w:jc w:val="center"/>
        <w:rPr>
          <w:rFonts w:cs="Arial"/>
          <w:sz w:val="20"/>
          <w:szCs w:val="20"/>
          <w:lang w:val="fr-CH"/>
        </w:rPr>
      </w:pPr>
      <w:r w:rsidRPr="009024F8">
        <w:rPr>
          <w:rFonts w:cs="Arial"/>
          <w:b/>
          <w:sz w:val="20"/>
          <w:szCs w:val="20"/>
          <w:lang w:val="fr-CH"/>
        </w:rPr>
        <w:t xml:space="preserve">Fig. </w:t>
      </w:r>
      <w:r>
        <w:rPr>
          <w:rFonts w:cs="Arial"/>
          <w:b/>
          <w:sz w:val="20"/>
          <w:szCs w:val="20"/>
          <w:lang w:val="fr-CH"/>
        </w:rPr>
        <w:t xml:space="preserve">43 </w:t>
      </w:r>
      <w:proofErr w:type="spellStart"/>
      <w:r>
        <w:rPr>
          <w:rFonts w:cs="Arial"/>
          <w:sz w:val="20"/>
          <w:szCs w:val="20"/>
          <w:lang w:val="fr-CH"/>
        </w:rPr>
        <w:t>Veleta</w:t>
      </w:r>
      <w:proofErr w:type="spellEnd"/>
      <w:r>
        <w:rPr>
          <w:rFonts w:cs="Arial"/>
          <w:sz w:val="20"/>
          <w:szCs w:val="20"/>
          <w:lang w:val="fr-CH"/>
        </w:rPr>
        <w:t xml:space="preserve"> </w:t>
      </w:r>
      <w:proofErr w:type="spellStart"/>
      <w:r>
        <w:rPr>
          <w:rFonts w:cs="Arial"/>
          <w:sz w:val="20"/>
          <w:szCs w:val="20"/>
          <w:lang w:val="fr-CH"/>
        </w:rPr>
        <w:t>nueva</w:t>
      </w:r>
      <w:proofErr w:type="spellEnd"/>
      <w:r>
        <w:rPr>
          <w:rFonts w:cs="Arial"/>
          <w:sz w:val="20"/>
          <w:szCs w:val="20"/>
          <w:lang w:val="fr-CH"/>
        </w:rPr>
        <w:t xml:space="preserve"> </w:t>
      </w:r>
      <w:proofErr w:type="spellStart"/>
      <w:r>
        <w:rPr>
          <w:rFonts w:cs="Arial"/>
          <w:sz w:val="20"/>
          <w:szCs w:val="20"/>
          <w:lang w:val="fr-CH"/>
        </w:rPr>
        <w:t>instalada</w:t>
      </w:r>
      <w:proofErr w:type="spellEnd"/>
      <w:r>
        <w:rPr>
          <w:rFonts w:cs="Arial"/>
          <w:sz w:val="20"/>
          <w:szCs w:val="20"/>
          <w:lang w:val="fr-CH"/>
        </w:rPr>
        <w:t xml:space="preserve"> </w:t>
      </w:r>
    </w:p>
    <w:p w:rsidR="008206ED" w:rsidRPr="008206ED" w:rsidRDefault="008206ED" w:rsidP="008206ED">
      <w:pPr>
        <w:spacing w:after="0" w:line="240" w:lineRule="auto"/>
        <w:jc w:val="center"/>
        <w:rPr>
          <w:rFonts w:cs="Arial"/>
          <w:sz w:val="20"/>
          <w:szCs w:val="20"/>
          <w:lang w:val="fr-CH"/>
        </w:rPr>
      </w:pPr>
    </w:p>
    <w:p w:rsidR="00022694" w:rsidRDefault="00022694" w:rsidP="00022694">
      <w:pPr>
        <w:jc w:val="center"/>
      </w:pPr>
      <w:r>
        <w:rPr>
          <w:noProof/>
          <w:lang w:val="en-US"/>
        </w:rPr>
        <w:lastRenderedPageBreak/>
        <w:drawing>
          <wp:inline distT="0" distB="0" distL="0" distR="0" wp14:anchorId="38123C5A" wp14:editId="2EA2108E">
            <wp:extent cx="4319999" cy="3240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8206ED" w:rsidRDefault="008206ED" w:rsidP="00022694">
      <w:pPr>
        <w:jc w:val="center"/>
      </w:pPr>
      <w:r w:rsidRPr="009024F8">
        <w:rPr>
          <w:rFonts w:cs="Arial"/>
          <w:b/>
          <w:sz w:val="20"/>
          <w:szCs w:val="20"/>
          <w:lang w:val="fr-CH"/>
        </w:rPr>
        <w:t xml:space="preserve">Fig. </w:t>
      </w:r>
      <w:r>
        <w:rPr>
          <w:rFonts w:cs="Arial"/>
          <w:b/>
          <w:sz w:val="20"/>
          <w:szCs w:val="20"/>
          <w:lang w:val="fr-CH"/>
        </w:rPr>
        <w:t xml:space="preserve">44 </w:t>
      </w:r>
      <w:proofErr w:type="spellStart"/>
      <w:r>
        <w:rPr>
          <w:rFonts w:cs="Arial"/>
          <w:b/>
          <w:sz w:val="20"/>
          <w:szCs w:val="20"/>
          <w:lang w:val="fr-CH"/>
        </w:rPr>
        <w:t>Revisión</w:t>
      </w:r>
      <w:proofErr w:type="spellEnd"/>
      <w:r>
        <w:rPr>
          <w:rFonts w:cs="Arial"/>
          <w:b/>
          <w:sz w:val="20"/>
          <w:szCs w:val="20"/>
          <w:lang w:val="fr-CH"/>
        </w:rPr>
        <w:t xml:space="preserve"> de </w:t>
      </w:r>
      <w:proofErr w:type="spellStart"/>
      <w:r>
        <w:rPr>
          <w:rFonts w:cs="Arial"/>
          <w:b/>
          <w:sz w:val="20"/>
          <w:szCs w:val="20"/>
          <w:lang w:val="fr-CH"/>
        </w:rPr>
        <w:t>anemómetros</w:t>
      </w:r>
      <w:proofErr w:type="spellEnd"/>
      <w:r>
        <w:rPr>
          <w:rFonts w:cs="Arial"/>
          <w:b/>
          <w:sz w:val="20"/>
          <w:szCs w:val="20"/>
          <w:lang w:val="fr-CH"/>
        </w:rPr>
        <w:t xml:space="preserve"> 60m</w:t>
      </w:r>
    </w:p>
    <w:p w:rsidR="00022694" w:rsidRDefault="00022694" w:rsidP="00022694">
      <w:pPr>
        <w:jc w:val="center"/>
      </w:pPr>
      <w:r>
        <w:rPr>
          <w:noProof/>
          <w:lang w:val="en-US"/>
        </w:rPr>
        <w:drawing>
          <wp:inline distT="0" distB="0" distL="0" distR="0" wp14:anchorId="1A61D27B" wp14:editId="35D489AF">
            <wp:extent cx="4319999" cy="3240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022694" w:rsidRPr="008206ED" w:rsidRDefault="008206ED" w:rsidP="008206ED">
      <w:pPr>
        <w:spacing w:line="276" w:lineRule="auto"/>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45 </w:t>
      </w:r>
      <w:proofErr w:type="spellStart"/>
      <w:r>
        <w:rPr>
          <w:rFonts w:cs="Arial"/>
          <w:sz w:val="20"/>
          <w:szCs w:val="20"/>
          <w:lang w:val="fr-CH"/>
        </w:rPr>
        <w:t>Revisión</w:t>
      </w:r>
      <w:proofErr w:type="spellEnd"/>
      <w:r>
        <w:rPr>
          <w:rFonts w:cs="Arial"/>
          <w:sz w:val="20"/>
          <w:szCs w:val="20"/>
          <w:lang w:val="fr-CH"/>
        </w:rPr>
        <w:t xml:space="preserve"> de </w:t>
      </w:r>
      <w:proofErr w:type="spellStart"/>
      <w:r>
        <w:rPr>
          <w:rFonts w:cs="Arial"/>
          <w:sz w:val="20"/>
          <w:szCs w:val="20"/>
          <w:lang w:val="fr-CH"/>
        </w:rPr>
        <w:t>anemómetro</w:t>
      </w:r>
      <w:proofErr w:type="spellEnd"/>
      <w:r>
        <w:rPr>
          <w:rFonts w:cs="Arial"/>
          <w:sz w:val="20"/>
          <w:szCs w:val="20"/>
          <w:lang w:val="fr-CH"/>
        </w:rPr>
        <w:t>.</w:t>
      </w:r>
    </w:p>
    <w:p w:rsidR="00022694" w:rsidRDefault="00022694" w:rsidP="00022694">
      <w:pPr>
        <w:jc w:val="center"/>
      </w:pPr>
      <w:r>
        <w:rPr>
          <w:noProof/>
          <w:lang w:val="en-US"/>
        </w:rPr>
        <w:lastRenderedPageBreak/>
        <w:drawing>
          <wp:inline distT="0" distB="0" distL="0" distR="0" wp14:anchorId="35B2BF9D" wp14:editId="256DB6FD">
            <wp:extent cx="2430000" cy="3240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0000" cy="3240000"/>
                    </a:xfrm>
                    <a:prstGeom prst="rect">
                      <a:avLst/>
                    </a:prstGeom>
                  </pic:spPr>
                </pic:pic>
              </a:graphicData>
            </a:graphic>
          </wp:inline>
        </w:drawing>
      </w:r>
    </w:p>
    <w:p w:rsidR="008206ED" w:rsidRDefault="00953C7D" w:rsidP="00022694">
      <w:pPr>
        <w:jc w:val="center"/>
      </w:pPr>
      <w:r w:rsidRPr="009024F8">
        <w:rPr>
          <w:rFonts w:cs="Arial"/>
          <w:b/>
          <w:sz w:val="20"/>
          <w:szCs w:val="20"/>
          <w:lang w:val="fr-CH"/>
        </w:rPr>
        <w:t xml:space="preserve">Fig. </w:t>
      </w:r>
      <w:r>
        <w:rPr>
          <w:rFonts w:cs="Arial"/>
          <w:b/>
          <w:sz w:val="20"/>
          <w:szCs w:val="20"/>
          <w:lang w:val="fr-CH"/>
        </w:rPr>
        <w:t xml:space="preserve">46 </w:t>
      </w:r>
      <w:proofErr w:type="spellStart"/>
      <w:r>
        <w:rPr>
          <w:rFonts w:cs="Arial"/>
          <w:sz w:val="20"/>
          <w:szCs w:val="20"/>
          <w:lang w:val="fr-CH"/>
        </w:rPr>
        <w:t>Revisión</w:t>
      </w:r>
      <w:proofErr w:type="spellEnd"/>
      <w:r>
        <w:rPr>
          <w:rFonts w:cs="Arial"/>
          <w:sz w:val="20"/>
          <w:szCs w:val="20"/>
          <w:lang w:val="fr-CH"/>
        </w:rPr>
        <w:t xml:space="preserve"> de </w:t>
      </w:r>
      <w:proofErr w:type="spellStart"/>
      <w:r>
        <w:rPr>
          <w:rFonts w:cs="Arial"/>
          <w:sz w:val="20"/>
          <w:szCs w:val="20"/>
          <w:lang w:val="fr-CH"/>
        </w:rPr>
        <w:t>anemómetro</w:t>
      </w:r>
      <w:proofErr w:type="spellEnd"/>
      <w:r>
        <w:rPr>
          <w:rFonts w:cs="Arial"/>
          <w:sz w:val="20"/>
          <w:szCs w:val="20"/>
          <w:lang w:val="fr-CH"/>
        </w:rPr>
        <w:t xml:space="preserve">, el </w:t>
      </w:r>
      <w:proofErr w:type="spellStart"/>
      <w:r>
        <w:rPr>
          <w:rFonts w:cs="Arial"/>
          <w:sz w:val="20"/>
          <w:szCs w:val="20"/>
          <w:lang w:val="fr-CH"/>
        </w:rPr>
        <w:t>brazo</w:t>
      </w:r>
      <w:proofErr w:type="spellEnd"/>
      <w:r>
        <w:rPr>
          <w:rFonts w:cs="Arial"/>
          <w:sz w:val="20"/>
          <w:szCs w:val="20"/>
          <w:lang w:val="fr-CH"/>
        </w:rPr>
        <w:t xml:space="preserve"> </w:t>
      </w:r>
      <w:proofErr w:type="spellStart"/>
      <w:proofErr w:type="gramStart"/>
      <w:r>
        <w:rPr>
          <w:rFonts w:cs="Arial"/>
          <w:sz w:val="20"/>
          <w:szCs w:val="20"/>
          <w:lang w:val="fr-CH"/>
        </w:rPr>
        <w:t>almacenaba</w:t>
      </w:r>
      <w:proofErr w:type="spellEnd"/>
      <w:r>
        <w:rPr>
          <w:rFonts w:cs="Arial"/>
          <w:sz w:val="20"/>
          <w:szCs w:val="20"/>
          <w:lang w:val="fr-CH"/>
        </w:rPr>
        <w:t xml:space="preserve">  </w:t>
      </w:r>
      <w:proofErr w:type="spellStart"/>
      <w:r>
        <w:rPr>
          <w:rFonts w:cs="Arial"/>
          <w:sz w:val="20"/>
          <w:szCs w:val="20"/>
          <w:lang w:val="fr-CH"/>
        </w:rPr>
        <w:t>agua</w:t>
      </w:r>
      <w:proofErr w:type="spellEnd"/>
      <w:proofErr w:type="gramEnd"/>
    </w:p>
    <w:p w:rsidR="00022694" w:rsidRDefault="00022694" w:rsidP="00022694">
      <w:pPr>
        <w:jc w:val="center"/>
      </w:pPr>
      <w:r>
        <w:rPr>
          <w:noProof/>
          <w:lang w:val="en-US"/>
        </w:rPr>
        <w:drawing>
          <wp:inline distT="0" distB="0" distL="0" distR="0" wp14:anchorId="7D11D04A" wp14:editId="2F70928E">
            <wp:extent cx="4320000" cy="3240000"/>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022694">
      <w:pPr>
        <w:jc w:val="center"/>
      </w:pPr>
      <w:r w:rsidRPr="009024F8">
        <w:rPr>
          <w:rFonts w:cs="Arial"/>
          <w:b/>
          <w:sz w:val="20"/>
          <w:szCs w:val="20"/>
          <w:lang w:val="fr-CH"/>
        </w:rPr>
        <w:t xml:space="preserve">Fig. </w:t>
      </w:r>
      <w:r>
        <w:rPr>
          <w:rFonts w:cs="Arial"/>
          <w:b/>
          <w:sz w:val="20"/>
          <w:szCs w:val="20"/>
          <w:lang w:val="fr-CH"/>
        </w:rPr>
        <w:t xml:space="preserve">47 </w:t>
      </w:r>
      <w:proofErr w:type="spellStart"/>
      <w:r>
        <w:rPr>
          <w:rFonts w:cs="Arial"/>
          <w:sz w:val="20"/>
          <w:szCs w:val="20"/>
          <w:lang w:val="fr-CH"/>
        </w:rPr>
        <w:t>Mantenimiento</w:t>
      </w:r>
      <w:proofErr w:type="spellEnd"/>
      <w:r>
        <w:rPr>
          <w:rFonts w:cs="Arial"/>
          <w:sz w:val="20"/>
          <w:szCs w:val="20"/>
          <w:lang w:val="fr-CH"/>
        </w:rPr>
        <w:t xml:space="preserve"> </w:t>
      </w:r>
      <w:proofErr w:type="spellStart"/>
      <w:r>
        <w:rPr>
          <w:rFonts w:cs="Arial"/>
          <w:sz w:val="20"/>
          <w:szCs w:val="20"/>
          <w:lang w:val="fr-CH"/>
        </w:rPr>
        <w:t>correctivo</w:t>
      </w:r>
      <w:proofErr w:type="spellEnd"/>
      <w:r>
        <w:rPr>
          <w:rFonts w:cs="Arial"/>
          <w:sz w:val="20"/>
          <w:szCs w:val="20"/>
          <w:lang w:val="fr-CH"/>
        </w:rPr>
        <w:t xml:space="preserve"> a </w:t>
      </w:r>
      <w:proofErr w:type="spellStart"/>
      <w:r>
        <w:rPr>
          <w:rFonts w:cs="Arial"/>
          <w:sz w:val="20"/>
          <w:szCs w:val="20"/>
          <w:lang w:val="fr-CH"/>
        </w:rPr>
        <w:t>veleta</w:t>
      </w:r>
      <w:proofErr w:type="spellEnd"/>
      <w:r>
        <w:rPr>
          <w:rFonts w:cs="Arial"/>
          <w:sz w:val="20"/>
          <w:szCs w:val="20"/>
          <w:lang w:val="fr-CH"/>
        </w:rPr>
        <w:t xml:space="preserve"> 60m</w:t>
      </w:r>
    </w:p>
    <w:p w:rsidR="00022694" w:rsidRDefault="00022694" w:rsidP="00022694">
      <w:pPr>
        <w:jc w:val="center"/>
      </w:pPr>
      <w:r>
        <w:rPr>
          <w:noProof/>
          <w:lang w:val="en-US"/>
        </w:rPr>
        <w:lastRenderedPageBreak/>
        <w:drawing>
          <wp:inline distT="0" distB="0" distL="0" distR="0" wp14:anchorId="0CB32C2D" wp14:editId="50B284FA">
            <wp:extent cx="4320000" cy="3240000"/>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022694" w:rsidRDefault="00953C7D" w:rsidP="00953C7D">
      <w:pPr>
        <w:spacing w:line="276" w:lineRule="auto"/>
        <w:jc w:val="center"/>
        <w:rPr>
          <w:bCs/>
          <w:color w:val="8C8C8C"/>
          <w:sz w:val="20"/>
          <w:szCs w:val="18"/>
          <w:lang w:val="en-US"/>
        </w:rPr>
      </w:pPr>
      <w:r w:rsidRPr="009024F8">
        <w:rPr>
          <w:rFonts w:cs="Arial"/>
          <w:b/>
          <w:sz w:val="20"/>
          <w:szCs w:val="20"/>
          <w:lang w:val="fr-CH"/>
        </w:rPr>
        <w:t xml:space="preserve">Fig. </w:t>
      </w:r>
      <w:r>
        <w:rPr>
          <w:rFonts w:cs="Arial"/>
          <w:b/>
          <w:sz w:val="20"/>
          <w:szCs w:val="20"/>
          <w:lang w:val="fr-CH"/>
        </w:rPr>
        <w:t xml:space="preserve">48 </w:t>
      </w:r>
      <w:proofErr w:type="spellStart"/>
      <w:r>
        <w:rPr>
          <w:rFonts w:cs="Arial"/>
          <w:sz w:val="20"/>
          <w:szCs w:val="20"/>
          <w:lang w:val="fr-CH"/>
        </w:rPr>
        <w:t>Revisión</w:t>
      </w:r>
      <w:proofErr w:type="spellEnd"/>
      <w:r>
        <w:rPr>
          <w:rFonts w:cs="Arial"/>
          <w:sz w:val="20"/>
          <w:szCs w:val="20"/>
          <w:lang w:val="fr-CH"/>
        </w:rPr>
        <w:t xml:space="preserve"> de </w:t>
      </w:r>
      <w:proofErr w:type="spellStart"/>
      <w:r>
        <w:rPr>
          <w:rFonts w:cs="Arial"/>
          <w:sz w:val="20"/>
          <w:szCs w:val="20"/>
          <w:lang w:val="fr-CH"/>
        </w:rPr>
        <w:t>anemómetro</w:t>
      </w:r>
      <w:proofErr w:type="spellEnd"/>
    </w:p>
    <w:p w:rsidR="00155B02" w:rsidRDefault="00022694" w:rsidP="00155B02">
      <w:pPr>
        <w:jc w:val="center"/>
        <w:rPr>
          <w:bCs/>
          <w:color w:val="8C8C8C"/>
          <w:sz w:val="20"/>
          <w:szCs w:val="18"/>
          <w:lang w:val="en-US"/>
        </w:rPr>
      </w:pPr>
      <w:r>
        <w:rPr>
          <w:noProof/>
          <w:lang w:val="en-US"/>
        </w:rPr>
        <w:drawing>
          <wp:inline distT="0" distB="0" distL="0" distR="0" wp14:anchorId="6BA4415C" wp14:editId="176C5EC2">
            <wp:extent cx="4320000" cy="3240000"/>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55B02" w:rsidRPr="00953C7D" w:rsidRDefault="00953C7D" w:rsidP="00155B02">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49 </w:t>
      </w:r>
      <w:proofErr w:type="spellStart"/>
      <w:r>
        <w:rPr>
          <w:rFonts w:cs="Arial"/>
          <w:sz w:val="20"/>
          <w:szCs w:val="20"/>
          <w:lang w:val="fr-CH"/>
        </w:rPr>
        <w:t>Revisión</w:t>
      </w:r>
      <w:proofErr w:type="spellEnd"/>
      <w:r>
        <w:rPr>
          <w:rFonts w:cs="Arial"/>
          <w:sz w:val="20"/>
          <w:szCs w:val="20"/>
          <w:lang w:val="fr-CH"/>
        </w:rPr>
        <w:t xml:space="preserve"> </w:t>
      </w:r>
      <w:proofErr w:type="gramStart"/>
      <w:r>
        <w:rPr>
          <w:rFonts w:cs="Arial"/>
          <w:sz w:val="20"/>
          <w:szCs w:val="20"/>
          <w:lang w:val="fr-CH"/>
        </w:rPr>
        <w:t>de offset</w:t>
      </w:r>
      <w:proofErr w:type="gramEnd"/>
      <w:r>
        <w:rPr>
          <w:rFonts w:cs="Arial"/>
          <w:sz w:val="20"/>
          <w:szCs w:val="20"/>
          <w:lang w:val="fr-CH"/>
        </w:rPr>
        <w:t xml:space="preserve"> en </w:t>
      </w:r>
      <w:proofErr w:type="spellStart"/>
      <w:r>
        <w:rPr>
          <w:rFonts w:cs="Arial"/>
          <w:sz w:val="20"/>
          <w:szCs w:val="20"/>
          <w:lang w:val="fr-CH"/>
        </w:rPr>
        <w:t>Veletas</w:t>
      </w:r>
      <w:proofErr w:type="spellEnd"/>
    </w:p>
    <w:p w:rsidR="00155B02" w:rsidRDefault="00155B02" w:rsidP="00155B02">
      <w:pPr>
        <w:jc w:val="center"/>
        <w:rPr>
          <w:bCs/>
          <w:color w:val="8C8C8C"/>
          <w:sz w:val="20"/>
          <w:szCs w:val="18"/>
          <w:lang w:val="en-US"/>
        </w:rPr>
      </w:pPr>
      <w:r>
        <w:rPr>
          <w:noProof/>
          <w:lang w:val="en-US"/>
        </w:rPr>
        <w:lastRenderedPageBreak/>
        <w:drawing>
          <wp:inline distT="0" distB="0" distL="0" distR="0" wp14:anchorId="42786473" wp14:editId="1FB27083">
            <wp:extent cx="4320000" cy="3240000"/>
            <wp:effectExtent l="0" t="0" r="4445" b="0"/>
            <wp:docPr id="45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155B02">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50 </w:t>
      </w:r>
      <w:proofErr w:type="spellStart"/>
      <w:r>
        <w:rPr>
          <w:rFonts w:cs="Arial"/>
          <w:sz w:val="20"/>
          <w:szCs w:val="20"/>
          <w:lang w:val="fr-CH"/>
        </w:rPr>
        <w:t>Estado</w:t>
      </w:r>
      <w:proofErr w:type="spellEnd"/>
      <w:r>
        <w:rPr>
          <w:rFonts w:cs="Arial"/>
          <w:sz w:val="20"/>
          <w:szCs w:val="20"/>
          <w:lang w:val="fr-CH"/>
        </w:rPr>
        <w:t xml:space="preserve"> </w:t>
      </w:r>
      <w:proofErr w:type="spellStart"/>
      <w:r>
        <w:rPr>
          <w:rFonts w:cs="Arial"/>
          <w:sz w:val="20"/>
          <w:szCs w:val="20"/>
          <w:lang w:val="fr-CH"/>
        </w:rPr>
        <w:t>inicial</w:t>
      </w:r>
      <w:proofErr w:type="spellEnd"/>
      <w:r>
        <w:rPr>
          <w:rFonts w:cs="Arial"/>
          <w:sz w:val="20"/>
          <w:szCs w:val="20"/>
          <w:lang w:val="fr-CH"/>
        </w:rPr>
        <w:t xml:space="preserve"> </w:t>
      </w:r>
      <w:proofErr w:type="spellStart"/>
      <w:r>
        <w:rPr>
          <w:rFonts w:cs="Arial"/>
          <w:sz w:val="20"/>
          <w:szCs w:val="20"/>
          <w:lang w:val="fr-CH"/>
        </w:rPr>
        <w:t>del</w:t>
      </w:r>
      <w:proofErr w:type="spellEnd"/>
      <w:r>
        <w:rPr>
          <w:rFonts w:cs="Arial"/>
          <w:sz w:val="20"/>
          <w:szCs w:val="20"/>
          <w:lang w:val="fr-CH"/>
        </w:rPr>
        <w:t xml:space="preserve"> </w:t>
      </w:r>
      <w:proofErr w:type="spellStart"/>
      <w:r>
        <w:rPr>
          <w:rFonts w:cs="Arial"/>
          <w:sz w:val="20"/>
          <w:szCs w:val="20"/>
          <w:lang w:val="fr-CH"/>
        </w:rPr>
        <w:t>comportamiento</w:t>
      </w:r>
      <w:proofErr w:type="spellEnd"/>
      <w:r>
        <w:rPr>
          <w:rFonts w:cs="Arial"/>
          <w:sz w:val="20"/>
          <w:szCs w:val="20"/>
          <w:lang w:val="fr-CH"/>
        </w:rPr>
        <w:t xml:space="preserve"> en </w:t>
      </w:r>
      <w:proofErr w:type="spellStart"/>
      <w:r>
        <w:rPr>
          <w:rFonts w:cs="Arial"/>
          <w:sz w:val="20"/>
          <w:szCs w:val="20"/>
          <w:lang w:val="fr-CH"/>
        </w:rPr>
        <w:t>veletas</w:t>
      </w:r>
      <w:proofErr w:type="spellEnd"/>
    </w:p>
    <w:p w:rsidR="00155B02" w:rsidRPr="00953C7D" w:rsidRDefault="00155B02" w:rsidP="00155B02">
      <w:pPr>
        <w:rPr>
          <w:bCs/>
          <w:color w:val="8C8C8C"/>
          <w:sz w:val="20"/>
          <w:szCs w:val="18"/>
          <w:lang w:val="es-MX"/>
        </w:rPr>
      </w:pPr>
    </w:p>
    <w:p w:rsidR="00155B02" w:rsidRDefault="00155B02" w:rsidP="00155B02">
      <w:pPr>
        <w:jc w:val="center"/>
      </w:pPr>
      <w:r>
        <w:rPr>
          <w:noProof/>
          <w:lang w:val="en-US"/>
        </w:rPr>
        <w:drawing>
          <wp:inline distT="0" distB="0" distL="0" distR="0" wp14:anchorId="42786473" wp14:editId="1FB27083">
            <wp:extent cx="4320000" cy="3240000"/>
            <wp:effectExtent l="0" t="0" r="4445" b="0"/>
            <wp:docPr id="455"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51 </w:t>
      </w:r>
      <w:proofErr w:type="spellStart"/>
      <w:r>
        <w:rPr>
          <w:rFonts w:cs="Arial"/>
          <w:sz w:val="20"/>
          <w:szCs w:val="20"/>
          <w:lang w:val="fr-CH"/>
        </w:rPr>
        <w:t>Orientación</w:t>
      </w:r>
      <w:proofErr w:type="spellEnd"/>
      <w:r>
        <w:rPr>
          <w:rFonts w:cs="Arial"/>
          <w:sz w:val="20"/>
          <w:szCs w:val="20"/>
          <w:lang w:val="fr-CH"/>
        </w:rPr>
        <w:t xml:space="preserve"> </w:t>
      </w:r>
      <w:proofErr w:type="gramStart"/>
      <w:r>
        <w:rPr>
          <w:rFonts w:cs="Arial"/>
          <w:sz w:val="20"/>
          <w:szCs w:val="20"/>
          <w:lang w:val="fr-CH"/>
        </w:rPr>
        <w:t>real  en</w:t>
      </w:r>
      <w:proofErr w:type="gramEnd"/>
      <w:r>
        <w:rPr>
          <w:rFonts w:cs="Arial"/>
          <w:sz w:val="20"/>
          <w:szCs w:val="20"/>
          <w:lang w:val="fr-CH"/>
        </w:rPr>
        <w:t xml:space="preserve"> </w:t>
      </w:r>
      <w:proofErr w:type="spellStart"/>
      <w:r>
        <w:rPr>
          <w:rFonts w:cs="Arial"/>
          <w:sz w:val="20"/>
          <w:szCs w:val="20"/>
          <w:lang w:val="fr-CH"/>
        </w:rPr>
        <w:t>veletas</w:t>
      </w:r>
      <w:proofErr w:type="spellEnd"/>
    </w:p>
    <w:p w:rsidR="00155B02" w:rsidRPr="00953C7D" w:rsidRDefault="00155B02" w:rsidP="00155B02">
      <w:pPr>
        <w:jc w:val="center"/>
        <w:rPr>
          <w:lang w:val="es-MX"/>
        </w:rPr>
      </w:pPr>
    </w:p>
    <w:p w:rsidR="00155B02" w:rsidRDefault="00155B02" w:rsidP="00155B02">
      <w:pPr>
        <w:jc w:val="center"/>
      </w:pPr>
      <w:r>
        <w:rPr>
          <w:noProof/>
          <w:lang w:val="en-US"/>
        </w:rPr>
        <w:lastRenderedPageBreak/>
        <w:drawing>
          <wp:inline distT="0" distB="0" distL="0" distR="0" wp14:anchorId="42786473" wp14:editId="1FB27083">
            <wp:extent cx="4319999" cy="3240000"/>
            <wp:effectExtent l="0" t="0" r="4445" b="0"/>
            <wp:docPr id="457"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52 </w:t>
      </w:r>
      <w:proofErr w:type="spellStart"/>
      <w:r>
        <w:rPr>
          <w:rFonts w:cs="Arial"/>
          <w:sz w:val="20"/>
          <w:szCs w:val="20"/>
          <w:lang w:val="fr-CH"/>
        </w:rPr>
        <w:t>Estado</w:t>
      </w:r>
      <w:proofErr w:type="spellEnd"/>
      <w:r>
        <w:rPr>
          <w:rFonts w:cs="Arial"/>
          <w:sz w:val="20"/>
          <w:szCs w:val="20"/>
          <w:lang w:val="fr-CH"/>
        </w:rPr>
        <w:t xml:space="preserve"> final de </w:t>
      </w:r>
      <w:proofErr w:type="spellStart"/>
      <w:r>
        <w:rPr>
          <w:rFonts w:cs="Arial"/>
          <w:sz w:val="20"/>
          <w:szCs w:val="20"/>
          <w:lang w:val="fr-CH"/>
        </w:rPr>
        <w:t>brazo</w:t>
      </w:r>
      <w:proofErr w:type="spellEnd"/>
      <w:r>
        <w:rPr>
          <w:rFonts w:cs="Arial"/>
          <w:sz w:val="20"/>
          <w:szCs w:val="20"/>
          <w:lang w:val="fr-CH"/>
        </w:rPr>
        <w:t xml:space="preserve"> de </w:t>
      </w:r>
      <w:proofErr w:type="spellStart"/>
      <w:r>
        <w:rPr>
          <w:rFonts w:cs="Arial"/>
          <w:sz w:val="20"/>
          <w:szCs w:val="20"/>
          <w:lang w:val="fr-CH"/>
        </w:rPr>
        <w:t>veleta</w:t>
      </w:r>
      <w:proofErr w:type="spellEnd"/>
      <w:r>
        <w:rPr>
          <w:rFonts w:cs="Arial"/>
          <w:sz w:val="20"/>
          <w:szCs w:val="20"/>
          <w:lang w:val="fr-CH"/>
        </w:rPr>
        <w:t xml:space="preserve"> 60m</w:t>
      </w:r>
    </w:p>
    <w:p w:rsidR="00022694" w:rsidRDefault="00155B02" w:rsidP="00155B02">
      <w:pPr>
        <w:jc w:val="center"/>
      </w:pPr>
      <w:r>
        <w:rPr>
          <w:noProof/>
          <w:lang w:val="en-US"/>
        </w:rPr>
        <w:drawing>
          <wp:inline distT="0" distB="0" distL="0" distR="0" wp14:anchorId="42786473" wp14:editId="1FB27083">
            <wp:extent cx="4320000" cy="3240000"/>
            <wp:effectExtent l="0" t="0" r="4445" b="0"/>
            <wp:docPr id="458"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53 </w:t>
      </w:r>
      <w:proofErr w:type="spellStart"/>
      <w:r>
        <w:rPr>
          <w:rFonts w:cs="Arial"/>
          <w:sz w:val="20"/>
          <w:szCs w:val="20"/>
          <w:lang w:val="fr-CH"/>
        </w:rPr>
        <w:t>Estado</w:t>
      </w:r>
      <w:proofErr w:type="spellEnd"/>
      <w:r>
        <w:rPr>
          <w:rFonts w:cs="Arial"/>
          <w:sz w:val="20"/>
          <w:szCs w:val="20"/>
          <w:lang w:val="fr-CH"/>
        </w:rPr>
        <w:t xml:space="preserve"> final de </w:t>
      </w:r>
      <w:proofErr w:type="spellStart"/>
      <w:r>
        <w:rPr>
          <w:rFonts w:cs="Arial"/>
          <w:sz w:val="20"/>
          <w:szCs w:val="20"/>
          <w:lang w:val="fr-CH"/>
        </w:rPr>
        <w:t>veletas</w:t>
      </w:r>
      <w:proofErr w:type="spellEnd"/>
    </w:p>
    <w:p w:rsidR="00D27E07" w:rsidRDefault="00D27E07" w:rsidP="00155B02">
      <w:pPr>
        <w:jc w:val="center"/>
      </w:pPr>
      <w:r>
        <w:rPr>
          <w:noProof/>
          <w:lang w:val="en-US"/>
        </w:rPr>
        <w:lastRenderedPageBreak/>
        <w:drawing>
          <wp:inline distT="0" distB="0" distL="0" distR="0" wp14:anchorId="42786473" wp14:editId="1FB27083">
            <wp:extent cx="4320000" cy="3240000"/>
            <wp:effectExtent l="0" t="0" r="4445" b="0"/>
            <wp:docPr id="4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54 </w:t>
      </w:r>
      <w:proofErr w:type="spellStart"/>
      <w:r>
        <w:rPr>
          <w:rFonts w:cs="Arial"/>
          <w:sz w:val="20"/>
          <w:szCs w:val="20"/>
          <w:lang w:val="fr-CH"/>
        </w:rPr>
        <w:t>Estado</w:t>
      </w:r>
      <w:proofErr w:type="spellEnd"/>
      <w:r>
        <w:rPr>
          <w:rFonts w:cs="Arial"/>
          <w:sz w:val="20"/>
          <w:szCs w:val="20"/>
          <w:lang w:val="fr-CH"/>
        </w:rPr>
        <w:t xml:space="preserve"> final de </w:t>
      </w:r>
      <w:proofErr w:type="spellStart"/>
      <w:r>
        <w:rPr>
          <w:rFonts w:cs="Arial"/>
          <w:sz w:val="20"/>
          <w:szCs w:val="20"/>
          <w:lang w:val="fr-CH"/>
        </w:rPr>
        <w:t>veletas</w:t>
      </w:r>
      <w:proofErr w:type="spellEnd"/>
    </w:p>
    <w:p w:rsidR="00D27E07" w:rsidRDefault="00D27E07" w:rsidP="00155B02">
      <w:pPr>
        <w:jc w:val="center"/>
      </w:pPr>
      <w:r>
        <w:rPr>
          <w:noProof/>
          <w:lang w:val="en-US"/>
        </w:rPr>
        <w:drawing>
          <wp:inline distT="0" distB="0" distL="0" distR="0" wp14:anchorId="42786473" wp14:editId="1FB27083">
            <wp:extent cx="4320000" cy="3240000"/>
            <wp:effectExtent l="0" t="0" r="4445" b="0"/>
            <wp:docPr id="46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55 </w:t>
      </w:r>
      <w:proofErr w:type="spellStart"/>
      <w:r>
        <w:rPr>
          <w:rFonts w:cs="Arial"/>
          <w:sz w:val="20"/>
          <w:szCs w:val="20"/>
          <w:lang w:val="fr-CH"/>
        </w:rPr>
        <w:t>Revisión</w:t>
      </w:r>
      <w:proofErr w:type="spellEnd"/>
      <w:r>
        <w:rPr>
          <w:rFonts w:cs="Arial"/>
          <w:sz w:val="20"/>
          <w:szCs w:val="20"/>
          <w:lang w:val="fr-CH"/>
        </w:rPr>
        <w:t xml:space="preserve"> </w:t>
      </w:r>
      <w:proofErr w:type="spellStart"/>
      <w:r>
        <w:rPr>
          <w:rFonts w:cs="Arial"/>
          <w:sz w:val="20"/>
          <w:szCs w:val="20"/>
          <w:lang w:val="fr-CH"/>
        </w:rPr>
        <w:t>sensor</w:t>
      </w:r>
      <w:proofErr w:type="spellEnd"/>
      <w:r>
        <w:rPr>
          <w:rFonts w:cs="Arial"/>
          <w:sz w:val="20"/>
          <w:szCs w:val="20"/>
          <w:lang w:val="fr-CH"/>
        </w:rPr>
        <w:t xml:space="preserve"> de </w:t>
      </w:r>
      <w:proofErr w:type="spellStart"/>
      <w:r>
        <w:rPr>
          <w:rFonts w:cs="Arial"/>
          <w:sz w:val="20"/>
          <w:szCs w:val="20"/>
          <w:lang w:val="fr-CH"/>
        </w:rPr>
        <w:t>humedad</w:t>
      </w:r>
      <w:proofErr w:type="spellEnd"/>
      <w:r>
        <w:rPr>
          <w:rFonts w:cs="Arial"/>
          <w:sz w:val="20"/>
          <w:szCs w:val="20"/>
          <w:lang w:val="fr-CH"/>
        </w:rPr>
        <w:t xml:space="preserve"> </w:t>
      </w:r>
      <w:proofErr w:type="spellStart"/>
      <w:r>
        <w:rPr>
          <w:rFonts w:cs="Arial"/>
          <w:sz w:val="20"/>
          <w:szCs w:val="20"/>
          <w:lang w:val="fr-CH"/>
        </w:rPr>
        <w:t>relativa</w:t>
      </w:r>
      <w:proofErr w:type="spellEnd"/>
    </w:p>
    <w:p w:rsidR="00D27E07" w:rsidRDefault="00D27E07" w:rsidP="00155B02">
      <w:pPr>
        <w:jc w:val="center"/>
      </w:pPr>
      <w:r>
        <w:rPr>
          <w:noProof/>
          <w:lang w:val="en-US"/>
        </w:rPr>
        <w:lastRenderedPageBreak/>
        <w:drawing>
          <wp:inline distT="0" distB="0" distL="0" distR="0" wp14:anchorId="42786473" wp14:editId="1FB27083">
            <wp:extent cx="4320000" cy="3240000"/>
            <wp:effectExtent l="0" t="0" r="4445" b="0"/>
            <wp:docPr id="46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56 </w:t>
      </w:r>
      <w:r>
        <w:rPr>
          <w:rFonts w:cs="Arial"/>
          <w:sz w:val="20"/>
          <w:szCs w:val="20"/>
          <w:lang w:val="fr-CH"/>
        </w:rPr>
        <w:t xml:space="preserve">Sé </w:t>
      </w:r>
      <w:proofErr w:type="spellStart"/>
      <w:r>
        <w:rPr>
          <w:rFonts w:cs="Arial"/>
          <w:sz w:val="20"/>
          <w:szCs w:val="20"/>
          <w:lang w:val="fr-CH"/>
        </w:rPr>
        <w:t>mojó</w:t>
      </w:r>
      <w:proofErr w:type="spellEnd"/>
      <w:r>
        <w:rPr>
          <w:rFonts w:cs="Arial"/>
          <w:sz w:val="20"/>
          <w:szCs w:val="20"/>
          <w:lang w:val="fr-CH"/>
        </w:rPr>
        <w:t xml:space="preserve"> un poco el </w:t>
      </w:r>
      <w:proofErr w:type="spellStart"/>
      <w:r>
        <w:rPr>
          <w:rFonts w:cs="Arial"/>
          <w:sz w:val="20"/>
          <w:szCs w:val="20"/>
          <w:lang w:val="fr-CH"/>
        </w:rPr>
        <w:t>sensor</w:t>
      </w:r>
      <w:proofErr w:type="spellEnd"/>
    </w:p>
    <w:p w:rsidR="00D27E07" w:rsidRDefault="00D27E07" w:rsidP="00155B02">
      <w:pPr>
        <w:jc w:val="center"/>
      </w:pPr>
      <w:r>
        <w:rPr>
          <w:noProof/>
          <w:lang w:val="en-US"/>
        </w:rPr>
        <w:drawing>
          <wp:inline distT="0" distB="0" distL="0" distR="0" wp14:anchorId="42786473" wp14:editId="1FB27083">
            <wp:extent cx="4320000" cy="3240000"/>
            <wp:effectExtent l="0" t="0" r="4445" b="0"/>
            <wp:docPr id="462"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Pr="00953C7D" w:rsidRDefault="00953C7D" w:rsidP="00953C7D">
      <w:pPr>
        <w:jc w:val="center"/>
        <w:rPr>
          <w:bCs/>
          <w:color w:val="8C8C8C"/>
          <w:sz w:val="20"/>
          <w:szCs w:val="18"/>
          <w:lang w:val="es-MX"/>
        </w:rPr>
      </w:pPr>
      <w:r w:rsidRPr="009024F8">
        <w:rPr>
          <w:rFonts w:cs="Arial"/>
          <w:b/>
          <w:sz w:val="20"/>
          <w:szCs w:val="20"/>
          <w:lang w:val="fr-CH"/>
        </w:rPr>
        <w:t xml:space="preserve">Fig. </w:t>
      </w:r>
      <w:r>
        <w:rPr>
          <w:rFonts w:cs="Arial"/>
          <w:b/>
          <w:sz w:val="20"/>
          <w:szCs w:val="20"/>
          <w:lang w:val="fr-CH"/>
        </w:rPr>
        <w:t xml:space="preserve">57 </w:t>
      </w:r>
      <w:r>
        <w:rPr>
          <w:rFonts w:cs="Arial"/>
          <w:sz w:val="20"/>
          <w:szCs w:val="20"/>
          <w:lang w:val="fr-CH"/>
        </w:rPr>
        <w:t xml:space="preserve">Si </w:t>
      </w:r>
      <w:proofErr w:type="spellStart"/>
      <w:r>
        <w:rPr>
          <w:rFonts w:cs="Arial"/>
          <w:sz w:val="20"/>
          <w:szCs w:val="20"/>
          <w:lang w:val="fr-CH"/>
        </w:rPr>
        <w:t>varía</w:t>
      </w:r>
      <w:proofErr w:type="spellEnd"/>
      <w:r>
        <w:rPr>
          <w:rFonts w:cs="Arial"/>
          <w:sz w:val="20"/>
          <w:szCs w:val="20"/>
          <w:lang w:val="fr-CH"/>
        </w:rPr>
        <w:t xml:space="preserve"> el </w:t>
      </w:r>
      <w:proofErr w:type="spellStart"/>
      <w:r>
        <w:rPr>
          <w:rFonts w:cs="Arial"/>
          <w:sz w:val="20"/>
          <w:szCs w:val="20"/>
          <w:lang w:val="fr-CH"/>
        </w:rPr>
        <w:t>sensor</w:t>
      </w:r>
      <w:proofErr w:type="spellEnd"/>
      <w:r>
        <w:rPr>
          <w:rFonts w:cs="Arial"/>
          <w:sz w:val="20"/>
          <w:szCs w:val="20"/>
          <w:lang w:val="fr-CH"/>
        </w:rPr>
        <w:t xml:space="preserve"> ante el </w:t>
      </w:r>
      <w:proofErr w:type="spellStart"/>
      <w:r>
        <w:rPr>
          <w:rFonts w:cs="Arial"/>
          <w:sz w:val="20"/>
          <w:szCs w:val="20"/>
          <w:lang w:val="fr-CH"/>
        </w:rPr>
        <w:t>aumento</w:t>
      </w:r>
      <w:proofErr w:type="spellEnd"/>
      <w:r>
        <w:rPr>
          <w:rFonts w:cs="Arial"/>
          <w:sz w:val="20"/>
          <w:szCs w:val="20"/>
          <w:lang w:val="fr-CH"/>
        </w:rPr>
        <w:t xml:space="preserve"> de </w:t>
      </w:r>
      <w:proofErr w:type="spellStart"/>
      <w:r>
        <w:rPr>
          <w:rFonts w:cs="Arial"/>
          <w:sz w:val="20"/>
          <w:szCs w:val="20"/>
          <w:lang w:val="fr-CH"/>
        </w:rPr>
        <w:t>humedad</w:t>
      </w:r>
      <w:proofErr w:type="spellEnd"/>
      <w:r>
        <w:rPr>
          <w:rFonts w:cs="Arial"/>
          <w:sz w:val="20"/>
          <w:szCs w:val="20"/>
          <w:lang w:val="fr-CH"/>
        </w:rPr>
        <w:t>.</w:t>
      </w:r>
    </w:p>
    <w:p w:rsidR="00953C7D" w:rsidRDefault="00D27E07" w:rsidP="00155B02">
      <w:pPr>
        <w:jc w:val="center"/>
      </w:pPr>
      <w:r>
        <w:rPr>
          <w:noProof/>
          <w:lang w:val="en-US"/>
        </w:rPr>
        <w:lastRenderedPageBreak/>
        <w:drawing>
          <wp:inline distT="0" distB="0" distL="0" distR="0" wp14:anchorId="42786473" wp14:editId="1FB27083">
            <wp:extent cx="4320000" cy="3240000"/>
            <wp:effectExtent l="0" t="0" r="4445" b="0"/>
            <wp:docPr id="46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155B02">
      <w:pPr>
        <w:jc w:val="center"/>
      </w:pPr>
      <w:r w:rsidRPr="009024F8">
        <w:rPr>
          <w:rFonts w:cs="Arial"/>
          <w:b/>
          <w:sz w:val="20"/>
          <w:szCs w:val="20"/>
          <w:lang w:val="fr-CH"/>
        </w:rPr>
        <w:t xml:space="preserve">Fig. </w:t>
      </w:r>
      <w:r>
        <w:rPr>
          <w:rFonts w:cs="Arial"/>
          <w:b/>
          <w:sz w:val="20"/>
          <w:szCs w:val="20"/>
          <w:lang w:val="fr-CH"/>
        </w:rPr>
        <w:t xml:space="preserve">58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Ch1 y Ch2 </w:t>
      </w:r>
    </w:p>
    <w:p w:rsidR="00953C7D" w:rsidRDefault="002F0BD4" w:rsidP="00155B02">
      <w:pPr>
        <w:jc w:val="center"/>
      </w:pPr>
      <w:r>
        <w:rPr>
          <w:noProof/>
          <w:lang w:val="en-US"/>
        </w:rPr>
        <w:t>}</w:t>
      </w:r>
      <w:r w:rsidR="00D27E07">
        <w:rPr>
          <w:noProof/>
          <w:lang w:val="en-US"/>
        </w:rPr>
        <w:drawing>
          <wp:inline distT="0" distB="0" distL="0" distR="0" wp14:anchorId="42786473" wp14:editId="1FB27083">
            <wp:extent cx="4320000" cy="3240000"/>
            <wp:effectExtent l="0" t="0" r="4445" b="0"/>
            <wp:docPr id="463"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59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Ch3 y Ch4 </w:t>
      </w:r>
    </w:p>
    <w:p w:rsidR="00D27E07" w:rsidRDefault="00D27E07" w:rsidP="00155B02">
      <w:pPr>
        <w:jc w:val="center"/>
      </w:pPr>
      <w:r>
        <w:rPr>
          <w:noProof/>
          <w:lang w:val="en-US"/>
        </w:rPr>
        <w:lastRenderedPageBreak/>
        <w:drawing>
          <wp:inline distT="0" distB="0" distL="0" distR="0" wp14:anchorId="42786473" wp14:editId="1FB27083">
            <wp:extent cx="4320000" cy="3240000"/>
            <wp:effectExtent l="0" t="0" r="4445" b="0"/>
            <wp:docPr id="465"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60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Ch5 y Ch6 </w:t>
      </w:r>
    </w:p>
    <w:p w:rsidR="00953C7D" w:rsidRDefault="00D27E07" w:rsidP="00155B02">
      <w:pPr>
        <w:jc w:val="center"/>
      </w:pPr>
      <w:r>
        <w:rPr>
          <w:noProof/>
          <w:lang w:val="en-US"/>
        </w:rPr>
        <w:drawing>
          <wp:inline distT="0" distB="0" distL="0" distR="0" wp14:anchorId="42786473" wp14:editId="1FB27083">
            <wp:extent cx="4320000" cy="3240000"/>
            <wp:effectExtent l="0" t="0" r="4445" b="0"/>
            <wp:docPr id="46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61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Ch7 y Ch8 </w:t>
      </w:r>
    </w:p>
    <w:p w:rsidR="00953C7D" w:rsidRDefault="002F0BD4" w:rsidP="00155B02">
      <w:pPr>
        <w:jc w:val="center"/>
      </w:pPr>
      <w:r>
        <w:rPr>
          <w:noProof/>
          <w:lang w:val="en-US"/>
        </w:rPr>
        <w:lastRenderedPageBreak/>
        <w:drawing>
          <wp:inline distT="0" distB="0" distL="0" distR="0" wp14:anchorId="77C55D14" wp14:editId="6990D115">
            <wp:extent cx="4320000" cy="3240000"/>
            <wp:effectExtent l="0" t="0" r="4445" b="0"/>
            <wp:docPr id="47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62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Ch9 y Ch10 </w:t>
      </w:r>
    </w:p>
    <w:p w:rsidR="00D27E07" w:rsidRDefault="00D27E07" w:rsidP="00155B02">
      <w:pPr>
        <w:jc w:val="center"/>
      </w:pPr>
      <w:r>
        <w:rPr>
          <w:noProof/>
          <w:lang w:val="en-US"/>
        </w:rPr>
        <w:drawing>
          <wp:inline distT="0" distB="0" distL="0" distR="0" wp14:anchorId="42786473" wp14:editId="1FB27083">
            <wp:extent cx="4320000" cy="3240000"/>
            <wp:effectExtent l="0" t="0" r="4445" b="0"/>
            <wp:docPr id="47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63 </w:t>
      </w:r>
      <w:proofErr w:type="spellStart"/>
      <w:r>
        <w:rPr>
          <w:rFonts w:cs="Arial"/>
          <w:sz w:val="20"/>
          <w:szCs w:val="20"/>
          <w:lang w:val="fr-CH"/>
        </w:rPr>
        <w:t>Barrido</w:t>
      </w:r>
      <w:proofErr w:type="spellEnd"/>
      <w:r>
        <w:rPr>
          <w:rFonts w:cs="Arial"/>
          <w:sz w:val="20"/>
          <w:szCs w:val="20"/>
          <w:lang w:val="fr-CH"/>
        </w:rPr>
        <w:t xml:space="preserve"> de </w:t>
      </w:r>
      <w:proofErr w:type="spellStart"/>
      <w:r>
        <w:rPr>
          <w:rFonts w:cs="Arial"/>
          <w:sz w:val="20"/>
          <w:szCs w:val="20"/>
          <w:lang w:val="fr-CH"/>
        </w:rPr>
        <w:t>canales</w:t>
      </w:r>
      <w:proofErr w:type="spellEnd"/>
      <w:r>
        <w:rPr>
          <w:rFonts w:cs="Arial"/>
          <w:sz w:val="20"/>
          <w:szCs w:val="20"/>
          <w:lang w:val="fr-CH"/>
        </w:rPr>
        <w:t xml:space="preserve">. Ch13 y Ch14 </w:t>
      </w:r>
    </w:p>
    <w:p w:rsidR="00D27E07" w:rsidRDefault="0025445C" w:rsidP="00155B02">
      <w:pPr>
        <w:jc w:val="center"/>
      </w:pPr>
      <w:r>
        <w:rPr>
          <w:noProof/>
          <w:lang w:val="en-US"/>
        </w:rPr>
        <w:lastRenderedPageBreak/>
        <w:drawing>
          <wp:inline distT="0" distB="0" distL="0" distR="0" wp14:anchorId="42786473" wp14:editId="1FB27083">
            <wp:extent cx="4319999" cy="3240000"/>
            <wp:effectExtent l="0" t="0" r="4445" b="0"/>
            <wp:docPr id="47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64 </w:t>
      </w:r>
      <w:proofErr w:type="spellStart"/>
      <w:r>
        <w:rPr>
          <w:rFonts w:cs="Arial"/>
          <w:sz w:val="20"/>
          <w:szCs w:val="20"/>
          <w:lang w:val="fr-CH"/>
        </w:rPr>
        <w:t>verificando</w:t>
      </w:r>
      <w:proofErr w:type="spellEnd"/>
      <w:r>
        <w:rPr>
          <w:rFonts w:cs="Arial"/>
          <w:sz w:val="20"/>
          <w:szCs w:val="20"/>
          <w:lang w:val="fr-CH"/>
        </w:rPr>
        <w:t xml:space="preserve"> </w:t>
      </w:r>
      <w:proofErr w:type="spellStart"/>
      <w:r>
        <w:rPr>
          <w:rFonts w:cs="Arial"/>
          <w:sz w:val="20"/>
          <w:szCs w:val="20"/>
          <w:lang w:val="fr-CH"/>
        </w:rPr>
        <w:t>sensores</w:t>
      </w:r>
      <w:proofErr w:type="spellEnd"/>
      <w:r>
        <w:rPr>
          <w:rFonts w:cs="Arial"/>
          <w:sz w:val="20"/>
          <w:szCs w:val="20"/>
          <w:lang w:val="fr-CH"/>
        </w:rPr>
        <w:t xml:space="preserve"> </w:t>
      </w:r>
    </w:p>
    <w:p w:rsidR="0025445C" w:rsidRDefault="0025445C" w:rsidP="00155B02">
      <w:pPr>
        <w:jc w:val="center"/>
      </w:pPr>
      <w:r>
        <w:rPr>
          <w:noProof/>
          <w:lang w:val="en-US"/>
        </w:rPr>
        <w:drawing>
          <wp:inline distT="0" distB="0" distL="0" distR="0" wp14:anchorId="42786473" wp14:editId="1FB27083">
            <wp:extent cx="4319999" cy="3240000"/>
            <wp:effectExtent l="0" t="0" r="4445" b="0"/>
            <wp:docPr id="47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19999"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65 </w:t>
      </w:r>
      <w:proofErr w:type="spellStart"/>
      <w:r>
        <w:rPr>
          <w:rFonts w:cs="Arial"/>
          <w:sz w:val="20"/>
          <w:szCs w:val="20"/>
          <w:lang w:val="fr-CH"/>
        </w:rPr>
        <w:t>verificando</w:t>
      </w:r>
      <w:proofErr w:type="spellEnd"/>
      <w:r>
        <w:rPr>
          <w:rFonts w:cs="Arial"/>
          <w:sz w:val="20"/>
          <w:szCs w:val="20"/>
          <w:lang w:val="fr-CH"/>
        </w:rPr>
        <w:t xml:space="preserve"> </w:t>
      </w:r>
      <w:proofErr w:type="spellStart"/>
      <w:r>
        <w:rPr>
          <w:rFonts w:cs="Arial"/>
          <w:sz w:val="20"/>
          <w:szCs w:val="20"/>
          <w:lang w:val="fr-CH"/>
        </w:rPr>
        <w:t>sensores</w:t>
      </w:r>
      <w:proofErr w:type="spellEnd"/>
      <w:r>
        <w:rPr>
          <w:rFonts w:cs="Arial"/>
          <w:sz w:val="20"/>
          <w:szCs w:val="20"/>
          <w:lang w:val="fr-CH"/>
        </w:rPr>
        <w:t xml:space="preserve"> </w:t>
      </w:r>
    </w:p>
    <w:p w:rsidR="0025445C" w:rsidRDefault="0025445C" w:rsidP="00155B02">
      <w:pPr>
        <w:jc w:val="center"/>
      </w:pPr>
      <w:r>
        <w:rPr>
          <w:noProof/>
          <w:lang w:val="en-US"/>
        </w:rPr>
        <w:lastRenderedPageBreak/>
        <w:drawing>
          <wp:inline distT="0" distB="0" distL="0" distR="0" wp14:anchorId="42786473" wp14:editId="1FB27083">
            <wp:extent cx="4320000" cy="3240000"/>
            <wp:effectExtent l="0" t="0" r="4445" b="0"/>
            <wp:docPr id="477"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66 </w:t>
      </w:r>
      <w:proofErr w:type="spellStart"/>
      <w:r>
        <w:rPr>
          <w:rFonts w:cs="Arial"/>
          <w:sz w:val="20"/>
          <w:szCs w:val="20"/>
          <w:lang w:val="fr-CH"/>
        </w:rPr>
        <w:t>verificando</w:t>
      </w:r>
      <w:proofErr w:type="spellEnd"/>
      <w:r>
        <w:rPr>
          <w:rFonts w:cs="Arial"/>
          <w:sz w:val="20"/>
          <w:szCs w:val="20"/>
          <w:lang w:val="fr-CH"/>
        </w:rPr>
        <w:t xml:space="preserve"> </w:t>
      </w:r>
      <w:proofErr w:type="spellStart"/>
      <w:r>
        <w:rPr>
          <w:rFonts w:cs="Arial"/>
          <w:sz w:val="20"/>
          <w:szCs w:val="20"/>
          <w:lang w:val="fr-CH"/>
        </w:rPr>
        <w:t>sensores</w:t>
      </w:r>
      <w:proofErr w:type="spellEnd"/>
      <w:r>
        <w:rPr>
          <w:rFonts w:cs="Arial"/>
          <w:sz w:val="20"/>
          <w:szCs w:val="20"/>
          <w:lang w:val="fr-CH"/>
        </w:rPr>
        <w:t xml:space="preserve"> </w:t>
      </w:r>
    </w:p>
    <w:p w:rsidR="006032EE" w:rsidRDefault="0025445C" w:rsidP="00155B02">
      <w:pPr>
        <w:jc w:val="center"/>
      </w:pPr>
      <w:r>
        <w:rPr>
          <w:noProof/>
          <w:lang w:val="en-US"/>
        </w:rPr>
        <w:drawing>
          <wp:inline distT="0" distB="0" distL="0" distR="0" wp14:anchorId="42786473" wp14:editId="1FB27083">
            <wp:extent cx="3254512" cy="2440884"/>
            <wp:effectExtent l="0" t="0" r="3175" b="0"/>
            <wp:docPr id="478"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4512" cy="2440884"/>
                    </a:xfrm>
                    <a:prstGeom prst="rect">
                      <a:avLst/>
                    </a:prstGeom>
                  </pic:spPr>
                </pic:pic>
              </a:graphicData>
            </a:graphic>
          </wp:inline>
        </w:drawing>
      </w:r>
      <w:r>
        <w:rPr>
          <w:noProof/>
          <w:lang w:val="en-US"/>
        </w:rPr>
        <w:drawing>
          <wp:inline distT="0" distB="0" distL="0" distR="0" wp14:anchorId="42786473" wp14:editId="1FB27083">
            <wp:extent cx="1830663" cy="2440884"/>
            <wp:effectExtent l="0" t="0" r="0" b="0"/>
            <wp:docPr id="47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30663" cy="2440884"/>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67 </w:t>
      </w:r>
      <w:proofErr w:type="spellStart"/>
      <w:r>
        <w:rPr>
          <w:rFonts w:cs="Arial"/>
          <w:sz w:val="20"/>
          <w:szCs w:val="20"/>
          <w:lang w:val="fr-CH"/>
        </w:rPr>
        <w:t>verificando</w:t>
      </w:r>
      <w:proofErr w:type="spellEnd"/>
      <w:r>
        <w:rPr>
          <w:rFonts w:cs="Arial"/>
          <w:sz w:val="20"/>
          <w:szCs w:val="20"/>
          <w:lang w:val="fr-CH"/>
        </w:rPr>
        <w:t xml:space="preserve"> bus de </w:t>
      </w:r>
      <w:proofErr w:type="spellStart"/>
      <w:r>
        <w:rPr>
          <w:rFonts w:cs="Arial"/>
          <w:sz w:val="20"/>
          <w:szCs w:val="20"/>
          <w:lang w:val="fr-CH"/>
        </w:rPr>
        <w:t>conexiones</w:t>
      </w:r>
      <w:proofErr w:type="spellEnd"/>
      <w:r>
        <w:rPr>
          <w:rFonts w:cs="Arial"/>
          <w:sz w:val="20"/>
          <w:szCs w:val="20"/>
          <w:lang w:val="fr-CH"/>
        </w:rPr>
        <w:t xml:space="preserve"> </w:t>
      </w:r>
      <w:proofErr w:type="spellStart"/>
      <w:r>
        <w:rPr>
          <w:rFonts w:cs="Arial"/>
          <w:sz w:val="20"/>
          <w:szCs w:val="20"/>
          <w:lang w:val="fr-CH"/>
        </w:rPr>
        <w:t>oxídado</w:t>
      </w:r>
      <w:proofErr w:type="spellEnd"/>
      <w:r>
        <w:rPr>
          <w:rFonts w:cs="Arial"/>
          <w:sz w:val="20"/>
          <w:szCs w:val="20"/>
          <w:lang w:val="fr-CH"/>
        </w:rPr>
        <w:t xml:space="preserve"> </w:t>
      </w:r>
      <w:proofErr w:type="spellStart"/>
      <w:r>
        <w:rPr>
          <w:rFonts w:cs="Arial"/>
          <w:sz w:val="20"/>
          <w:szCs w:val="20"/>
          <w:lang w:val="fr-CH"/>
        </w:rPr>
        <w:t>por</w:t>
      </w:r>
      <w:proofErr w:type="spellEnd"/>
      <w:r>
        <w:rPr>
          <w:rFonts w:cs="Arial"/>
          <w:sz w:val="20"/>
          <w:szCs w:val="20"/>
          <w:lang w:val="fr-CH"/>
        </w:rPr>
        <w:t xml:space="preserve"> </w:t>
      </w:r>
      <w:proofErr w:type="spellStart"/>
      <w:r>
        <w:rPr>
          <w:rFonts w:cs="Arial"/>
          <w:sz w:val="20"/>
          <w:szCs w:val="20"/>
          <w:lang w:val="fr-CH"/>
        </w:rPr>
        <w:t>humedad</w:t>
      </w:r>
      <w:proofErr w:type="spellEnd"/>
    </w:p>
    <w:p w:rsidR="00953C7D" w:rsidRDefault="00953C7D" w:rsidP="00155B02">
      <w:pPr>
        <w:jc w:val="center"/>
      </w:pPr>
    </w:p>
    <w:p w:rsidR="0025445C" w:rsidRDefault="0025445C" w:rsidP="00155B02">
      <w:pPr>
        <w:jc w:val="center"/>
      </w:pPr>
      <w:r>
        <w:rPr>
          <w:noProof/>
          <w:lang w:val="en-US"/>
        </w:rPr>
        <w:lastRenderedPageBreak/>
        <w:drawing>
          <wp:inline distT="0" distB="0" distL="0" distR="0" wp14:anchorId="42786473" wp14:editId="1FB27083">
            <wp:extent cx="4320000" cy="3240000"/>
            <wp:effectExtent l="0" t="0" r="4445" b="0"/>
            <wp:docPr id="23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 xml:space="preserve">68 </w:t>
      </w:r>
      <w:proofErr w:type="spellStart"/>
      <w:r>
        <w:rPr>
          <w:rFonts w:cs="Arial"/>
          <w:sz w:val="20"/>
          <w:szCs w:val="20"/>
          <w:lang w:val="fr-CH"/>
        </w:rPr>
        <w:t>Limpieza</w:t>
      </w:r>
      <w:proofErr w:type="spellEnd"/>
      <w:r>
        <w:rPr>
          <w:rFonts w:cs="Arial"/>
          <w:sz w:val="20"/>
          <w:szCs w:val="20"/>
          <w:lang w:val="fr-CH"/>
        </w:rPr>
        <w:t xml:space="preserve"> de </w:t>
      </w:r>
      <w:proofErr w:type="spellStart"/>
      <w:r>
        <w:rPr>
          <w:rFonts w:cs="Arial"/>
          <w:sz w:val="20"/>
          <w:szCs w:val="20"/>
          <w:lang w:val="fr-CH"/>
        </w:rPr>
        <w:t>conectores</w:t>
      </w:r>
      <w:proofErr w:type="spellEnd"/>
      <w:r>
        <w:rPr>
          <w:rFonts w:cs="Arial"/>
          <w:sz w:val="20"/>
          <w:szCs w:val="20"/>
          <w:lang w:val="fr-CH"/>
        </w:rPr>
        <w:t xml:space="preserve"> </w:t>
      </w:r>
    </w:p>
    <w:p w:rsidR="00953C7D" w:rsidRDefault="00953C7D" w:rsidP="00155B02">
      <w:pPr>
        <w:jc w:val="center"/>
      </w:pPr>
    </w:p>
    <w:p w:rsidR="0025445C" w:rsidRDefault="0025445C" w:rsidP="00155B02">
      <w:pPr>
        <w:jc w:val="center"/>
      </w:pPr>
      <w:r>
        <w:rPr>
          <w:noProof/>
          <w:lang w:val="en-US"/>
        </w:rPr>
        <w:drawing>
          <wp:inline distT="0" distB="0" distL="0" distR="0" wp14:anchorId="42786473" wp14:editId="1FB27083">
            <wp:extent cx="4320000" cy="3240000"/>
            <wp:effectExtent l="0" t="0" r="4445" b="0"/>
            <wp:docPr id="32"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53C7D" w:rsidRDefault="00953C7D" w:rsidP="00953C7D">
      <w:pPr>
        <w:jc w:val="center"/>
      </w:pPr>
      <w:r w:rsidRPr="009024F8">
        <w:rPr>
          <w:rFonts w:cs="Arial"/>
          <w:b/>
          <w:sz w:val="20"/>
          <w:szCs w:val="20"/>
          <w:lang w:val="fr-CH"/>
        </w:rPr>
        <w:t xml:space="preserve">Fig. </w:t>
      </w:r>
      <w:r>
        <w:rPr>
          <w:rFonts w:cs="Arial"/>
          <w:b/>
          <w:sz w:val="20"/>
          <w:szCs w:val="20"/>
          <w:lang w:val="fr-CH"/>
        </w:rPr>
        <w:t>6</w:t>
      </w:r>
      <w:r w:rsidR="00D76E15">
        <w:rPr>
          <w:rFonts w:cs="Arial"/>
          <w:b/>
          <w:sz w:val="20"/>
          <w:szCs w:val="20"/>
          <w:lang w:val="fr-CH"/>
        </w:rPr>
        <w:t>9</w:t>
      </w:r>
      <w:r>
        <w:rPr>
          <w:rFonts w:cs="Arial"/>
          <w:b/>
          <w:sz w:val="20"/>
          <w:szCs w:val="20"/>
          <w:lang w:val="fr-CH"/>
        </w:rPr>
        <w:t xml:space="preserve"> </w:t>
      </w:r>
      <w:proofErr w:type="spellStart"/>
      <w:r w:rsidR="00D76E15">
        <w:rPr>
          <w:rFonts w:cs="Arial"/>
          <w:sz w:val="20"/>
          <w:szCs w:val="20"/>
          <w:lang w:val="fr-CH"/>
        </w:rPr>
        <w:t>Altura</w:t>
      </w:r>
      <w:proofErr w:type="spellEnd"/>
      <w:r w:rsidR="00D76E15">
        <w:rPr>
          <w:rFonts w:cs="Arial"/>
          <w:sz w:val="20"/>
          <w:szCs w:val="20"/>
          <w:lang w:val="fr-CH"/>
        </w:rPr>
        <w:t xml:space="preserve"> de la base 38cm</w:t>
      </w:r>
      <w:r>
        <w:rPr>
          <w:rFonts w:cs="Arial"/>
          <w:sz w:val="20"/>
          <w:szCs w:val="20"/>
          <w:lang w:val="fr-CH"/>
        </w:rPr>
        <w:t xml:space="preserve"> </w:t>
      </w:r>
    </w:p>
    <w:p w:rsidR="002F0BD4" w:rsidRDefault="002F0BD4" w:rsidP="002F0BD4">
      <w:pPr>
        <w:jc w:val="center"/>
      </w:pPr>
      <w:r>
        <w:rPr>
          <w:noProof/>
          <w:lang w:val="en-US"/>
        </w:rPr>
        <w:lastRenderedPageBreak/>
        <w:drawing>
          <wp:inline distT="0" distB="0" distL="0" distR="0" wp14:anchorId="017B56DE" wp14:editId="73C020D7">
            <wp:extent cx="1819968" cy="3240000"/>
            <wp:effectExtent l="0" t="0" r="8890" b="0"/>
            <wp:docPr id="5"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9968" cy="3240000"/>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70</w:t>
      </w:r>
      <w:r>
        <w:rPr>
          <w:rFonts w:cs="Arial"/>
          <w:b/>
          <w:sz w:val="20"/>
          <w:szCs w:val="20"/>
          <w:lang w:val="fr-CH"/>
        </w:rPr>
        <w:t xml:space="preserve"> </w:t>
      </w:r>
      <w:proofErr w:type="spellStart"/>
      <w:r w:rsidR="006853C8">
        <w:rPr>
          <w:rFonts w:cs="Arial"/>
          <w:b/>
          <w:sz w:val="20"/>
          <w:szCs w:val="20"/>
          <w:lang w:val="fr-CH"/>
        </w:rPr>
        <w:t>Conexión</w:t>
      </w:r>
      <w:proofErr w:type="spellEnd"/>
      <w:r w:rsidR="006853C8">
        <w:rPr>
          <w:rFonts w:cs="Arial"/>
          <w:b/>
          <w:sz w:val="20"/>
          <w:szCs w:val="20"/>
          <w:lang w:val="fr-CH"/>
        </w:rPr>
        <w:t xml:space="preserve"> </w:t>
      </w:r>
      <w:proofErr w:type="gramStart"/>
      <w:r w:rsidR="006853C8">
        <w:rPr>
          <w:rFonts w:cs="Arial"/>
          <w:b/>
          <w:sz w:val="20"/>
          <w:szCs w:val="20"/>
          <w:lang w:val="fr-CH"/>
        </w:rPr>
        <w:t xml:space="preserve">de  </w:t>
      </w:r>
      <w:proofErr w:type="spellStart"/>
      <w:r w:rsidR="006853C8">
        <w:rPr>
          <w:rFonts w:cs="Arial"/>
          <w:b/>
          <w:sz w:val="20"/>
          <w:szCs w:val="20"/>
          <w:lang w:val="fr-CH"/>
        </w:rPr>
        <w:t>cable</w:t>
      </w:r>
      <w:proofErr w:type="spellEnd"/>
      <w:proofErr w:type="gramEnd"/>
      <w:r w:rsidR="006853C8">
        <w:rPr>
          <w:rFonts w:cs="Arial"/>
          <w:b/>
          <w:sz w:val="20"/>
          <w:szCs w:val="20"/>
          <w:lang w:val="fr-CH"/>
        </w:rPr>
        <w:t xml:space="preserve"> a </w:t>
      </w:r>
      <w:proofErr w:type="spellStart"/>
      <w:r w:rsidR="006853C8">
        <w:rPr>
          <w:rFonts w:cs="Arial"/>
          <w:b/>
          <w:sz w:val="20"/>
          <w:szCs w:val="20"/>
          <w:lang w:val="fr-CH"/>
        </w:rPr>
        <w:t>tierra</w:t>
      </w:r>
      <w:proofErr w:type="spellEnd"/>
      <w:r w:rsidR="006853C8">
        <w:rPr>
          <w:rFonts w:cs="Arial"/>
          <w:b/>
          <w:sz w:val="20"/>
          <w:szCs w:val="20"/>
          <w:lang w:val="fr-CH"/>
        </w:rPr>
        <w:t xml:space="preserve"> </w:t>
      </w:r>
      <w:proofErr w:type="spellStart"/>
      <w:r w:rsidR="006853C8">
        <w:rPr>
          <w:rFonts w:cs="Arial"/>
          <w:b/>
          <w:sz w:val="20"/>
          <w:szCs w:val="20"/>
          <w:lang w:val="fr-CH"/>
        </w:rPr>
        <w:t>física</w:t>
      </w:r>
      <w:proofErr w:type="spellEnd"/>
      <w:r>
        <w:rPr>
          <w:rFonts w:cs="Arial"/>
          <w:sz w:val="20"/>
          <w:szCs w:val="20"/>
          <w:lang w:val="fr-CH"/>
        </w:rPr>
        <w:t xml:space="preserve"> </w:t>
      </w:r>
    </w:p>
    <w:p w:rsidR="002F0BD4" w:rsidRDefault="002F0BD4" w:rsidP="002F0BD4">
      <w:pPr>
        <w:jc w:val="center"/>
      </w:pPr>
      <w:r>
        <w:rPr>
          <w:noProof/>
          <w:lang w:val="en-US"/>
        </w:rPr>
        <w:drawing>
          <wp:inline distT="0" distB="0" distL="0" distR="0" wp14:anchorId="77C55D14" wp14:editId="6990D115">
            <wp:extent cx="2430000" cy="3240000"/>
            <wp:effectExtent l="0" t="0" r="8890" b="0"/>
            <wp:docPr id="472"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30000" cy="3240000"/>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71</w:t>
      </w:r>
      <w:r>
        <w:rPr>
          <w:rFonts w:cs="Arial"/>
          <w:b/>
          <w:sz w:val="20"/>
          <w:szCs w:val="20"/>
          <w:lang w:val="fr-CH"/>
        </w:rPr>
        <w:t xml:space="preserve"> </w:t>
      </w:r>
      <w:r w:rsidR="006853C8">
        <w:rPr>
          <w:rFonts w:cs="Arial"/>
          <w:b/>
          <w:sz w:val="20"/>
          <w:szCs w:val="20"/>
          <w:lang w:val="fr-CH"/>
        </w:rPr>
        <w:t xml:space="preserve">Empalme de </w:t>
      </w:r>
      <w:proofErr w:type="spellStart"/>
      <w:r w:rsidR="006853C8">
        <w:rPr>
          <w:rFonts w:cs="Arial"/>
          <w:b/>
          <w:sz w:val="20"/>
          <w:szCs w:val="20"/>
          <w:lang w:val="fr-CH"/>
        </w:rPr>
        <w:t>cable</w:t>
      </w:r>
      <w:proofErr w:type="spellEnd"/>
      <w:r w:rsidR="006853C8">
        <w:rPr>
          <w:rFonts w:cs="Arial"/>
          <w:b/>
          <w:sz w:val="20"/>
          <w:szCs w:val="20"/>
          <w:lang w:val="fr-CH"/>
        </w:rPr>
        <w:t xml:space="preserve"> </w:t>
      </w:r>
      <w:proofErr w:type="gramStart"/>
      <w:r w:rsidR="006853C8">
        <w:rPr>
          <w:rFonts w:cs="Arial"/>
          <w:b/>
          <w:sz w:val="20"/>
          <w:szCs w:val="20"/>
          <w:lang w:val="fr-CH"/>
        </w:rPr>
        <w:t>a  14</w:t>
      </w:r>
      <w:proofErr w:type="gramEnd"/>
      <w:r w:rsidR="006853C8">
        <w:rPr>
          <w:rFonts w:cs="Arial"/>
          <w:b/>
          <w:sz w:val="20"/>
          <w:szCs w:val="20"/>
          <w:lang w:val="fr-CH"/>
        </w:rPr>
        <w:t>m.</w:t>
      </w:r>
      <w:r>
        <w:rPr>
          <w:rFonts w:cs="Arial"/>
          <w:sz w:val="20"/>
          <w:szCs w:val="20"/>
          <w:lang w:val="fr-CH"/>
        </w:rPr>
        <w:t xml:space="preserve"> </w:t>
      </w:r>
    </w:p>
    <w:p w:rsidR="002F0BD4" w:rsidRDefault="002F0BD4" w:rsidP="002F0BD4">
      <w:pPr>
        <w:jc w:val="center"/>
      </w:pPr>
      <w:r>
        <w:rPr>
          <w:noProof/>
          <w:lang w:val="en-US"/>
        </w:rPr>
        <w:lastRenderedPageBreak/>
        <w:drawing>
          <wp:inline distT="0" distB="0" distL="0" distR="0" wp14:anchorId="2CB8E007" wp14:editId="4B773E97">
            <wp:extent cx="1819968" cy="3240000"/>
            <wp:effectExtent l="0" t="0" r="8890" b="0"/>
            <wp:docPr id="15"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19968" cy="3240000"/>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72</w:t>
      </w:r>
      <w:r>
        <w:rPr>
          <w:rFonts w:cs="Arial"/>
          <w:b/>
          <w:sz w:val="20"/>
          <w:szCs w:val="20"/>
          <w:lang w:val="fr-CH"/>
        </w:rPr>
        <w:t xml:space="preserve"> </w:t>
      </w:r>
      <w:r w:rsidR="006853C8">
        <w:rPr>
          <w:rFonts w:cs="Arial"/>
          <w:sz w:val="20"/>
          <w:szCs w:val="20"/>
          <w:lang w:val="fr-CH"/>
        </w:rPr>
        <w:t xml:space="preserve">Cable </w:t>
      </w:r>
      <w:proofErr w:type="spellStart"/>
      <w:r w:rsidR="006853C8">
        <w:rPr>
          <w:rFonts w:cs="Arial"/>
          <w:sz w:val="20"/>
          <w:szCs w:val="20"/>
          <w:lang w:val="fr-CH"/>
        </w:rPr>
        <w:t>instalado</w:t>
      </w:r>
      <w:proofErr w:type="spellEnd"/>
      <w:r w:rsidR="006853C8">
        <w:rPr>
          <w:rFonts w:cs="Arial"/>
          <w:sz w:val="20"/>
          <w:szCs w:val="20"/>
          <w:lang w:val="fr-CH"/>
        </w:rPr>
        <w:t xml:space="preserve"> y </w:t>
      </w:r>
      <w:proofErr w:type="spellStart"/>
      <w:r w:rsidR="006853C8">
        <w:rPr>
          <w:rFonts w:cs="Arial"/>
          <w:sz w:val="20"/>
          <w:szCs w:val="20"/>
          <w:lang w:val="fr-CH"/>
        </w:rPr>
        <w:t>fijado</w:t>
      </w:r>
      <w:proofErr w:type="spellEnd"/>
      <w:r w:rsidR="006853C8">
        <w:rPr>
          <w:rFonts w:cs="Arial"/>
          <w:sz w:val="20"/>
          <w:szCs w:val="20"/>
          <w:lang w:val="fr-CH"/>
        </w:rPr>
        <w:t xml:space="preserve"> a </w:t>
      </w:r>
      <w:proofErr w:type="spellStart"/>
      <w:r w:rsidR="006853C8">
        <w:rPr>
          <w:rFonts w:cs="Arial"/>
          <w:sz w:val="20"/>
          <w:szCs w:val="20"/>
          <w:lang w:val="fr-CH"/>
        </w:rPr>
        <w:t>torre</w:t>
      </w:r>
      <w:proofErr w:type="spellEnd"/>
      <w:r>
        <w:rPr>
          <w:rFonts w:cs="Arial"/>
          <w:sz w:val="20"/>
          <w:szCs w:val="20"/>
          <w:lang w:val="fr-CH"/>
        </w:rPr>
        <w:t xml:space="preserve"> </w:t>
      </w:r>
    </w:p>
    <w:p w:rsidR="002F0BD4" w:rsidRDefault="002F0BD4" w:rsidP="002F0BD4">
      <w:pPr>
        <w:jc w:val="center"/>
      </w:pPr>
      <w:r>
        <w:rPr>
          <w:noProof/>
          <w:lang w:val="en-US"/>
        </w:rPr>
        <w:drawing>
          <wp:inline distT="0" distB="0" distL="0" distR="0" wp14:anchorId="38A8FCB9" wp14:editId="45F42531">
            <wp:extent cx="1819968" cy="3240000"/>
            <wp:effectExtent l="0" t="0" r="8890" b="0"/>
            <wp:docPr id="452"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19968" cy="3240000"/>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73</w:t>
      </w:r>
      <w:r>
        <w:rPr>
          <w:rFonts w:cs="Arial"/>
          <w:b/>
          <w:sz w:val="20"/>
          <w:szCs w:val="20"/>
          <w:lang w:val="fr-CH"/>
        </w:rPr>
        <w:t xml:space="preserve"> </w:t>
      </w:r>
      <w:r w:rsidR="006853C8">
        <w:rPr>
          <w:rFonts w:cs="Arial"/>
          <w:sz w:val="20"/>
          <w:szCs w:val="20"/>
          <w:lang w:val="fr-CH"/>
        </w:rPr>
        <w:t xml:space="preserve">Parte </w:t>
      </w:r>
      <w:proofErr w:type="spellStart"/>
      <w:r w:rsidR="006853C8">
        <w:rPr>
          <w:rFonts w:cs="Arial"/>
          <w:sz w:val="20"/>
          <w:szCs w:val="20"/>
          <w:lang w:val="fr-CH"/>
        </w:rPr>
        <w:t>cortada</w:t>
      </w:r>
      <w:proofErr w:type="spellEnd"/>
      <w:r>
        <w:rPr>
          <w:rFonts w:cs="Arial"/>
          <w:sz w:val="20"/>
          <w:szCs w:val="20"/>
          <w:lang w:val="fr-CH"/>
        </w:rPr>
        <w:t xml:space="preserve"> </w:t>
      </w:r>
    </w:p>
    <w:p w:rsidR="002F0BD4" w:rsidRDefault="002F0BD4" w:rsidP="002F0BD4">
      <w:pPr>
        <w:jc w:val="center"/>
      </w:pPr>
      <w:r>
        <w:rPr>
          <w:noProof/>
          <w:lang w:val="en-US"/>
        </w:rPr>
        <w:lastRenderedPageBreak/>
        <w:drawing>
          <wp:inline distT="0" distB="0" distL="0" distR="0" wp14:anchorId="4243966D" wp14:editId="35EEB455">
            <wp:extent cx="4319999" cy="2426624"/>
            <wp:effectExtent l="0" t="0" r="4445" b="0"/>
            <wp:docPr id="453"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19999" cy="2426624"/>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74</w:t>
      </w:r>
      <w:r>
        <w:rPr>
          <w:rFonts w:cs="Arial"/>
          <w:b/>
          <w:sz w:val="20"/>
          <w:szCs w:val="20"/>
          <w:lang w:val="fr-CH"/>
        </w:rPr>
        <w:t xml:space="preserve"> </w:t>
      </w:r>
      <w:proofErr w:type="spellStart"/>
      <w:r w:rsidR="006853C8">
        <w:rPr>
          <w:rFonts w:cs="Arial"/>
          <w:sz w:val="20"/>
          <w:szCs w:val="20"/>
          <w:lang w:val="fr-CH"/>
        </w:rPr>
        <w:t>Instalación</w:t>
      </w:r>
      <w:proofErr w:type="spellEnd"/>
      <w:r w:rsidR="006853C8">
        <w:rPr>
          <w:rFonts w:cs="Arial"/>
          <w:sz w:val="20"/>
          <w:szCs w:val="20"/>
          <w:lang w:val="fr-CH"/>
        </w:rPr>
        <w:t xml:space="preserve"> de </w:t>
      </w:r>
      <w:proofErr w:type="spellStart"/>
      <w:r w:rsidR="006853C8">
        <w:rPr>
          <w:rFonts w:cs="Arial"/>
          <w:sz w:val="20"/>
          <w:szCs w:val="20"/>
          <w:lang w:val="fr-CH"/>
        </w:rPr>
        <w:t>cable</w:t>
      </w:r>
      <w:proofErr w:type="spellEnd"/>
      <w:r>
        <w:rPr>
          <w:rFonts w:cs="Arial"/>
          <w:sz w:val="20"/>
          <w:szCs w:val="20"/>
          <w:lang w:val="fr-CH"/>
        </w:rPr>
        <w:t xml:space="preserve"> </w:t>
      </w:r>
      <w:proofErr w:type="spellStart"/>
      <w:r w:rsidR="006853C8">
        <w:rPr>
          <w:rFonts w:cs="Arial"/>
          <w:sz w:val="20"/>
          <w:szCs w:val="20"/>
          <w:lang w:val="fr-CH"/>
        </w:rPr>
        <w:t>previo</w:t>
      </w:r>
      <w:proofErr w:type="spellEnd"/>
      <w:r w:rsidR="006853C8">
        <w:rPr>
          <w:rFonts w:cs="Arial"/>
          <w:sz w:val="20"/>
          <w:szCs w:val="20"/>
          <w:lang w:val="fr-CH"/>
        </w:rPr>
        <w:t xml:space="preserve"> a </w:t>
      </w:r>
      <w:proofErr w:type="spellStart"/>
      <w:r w:rsidR="006853C8">
        <w:rPr>
          <w:rFonts w:cs="Arial"/>
          <w:sz w:val="20"/>
          <w:szCs w:val="20"/>
          <w:lang w:val="fr-CH"/>
        </w:rPr>
        <w:t>pintura</w:t>
      </w:r>
      <w:proofErr w:type="spellEnd"/>
      <w:r w:rsidR="006853C8">
        <w:rPr>
          <w:rFonts w:cs="Arial"/>
          <w:sz w:val="20"/>
          <w:szCs w:val="20"/>
          <w:lang w:val="fr-CH"/>
        </w:rPr>
        <w:t xml:space="preserve"> </w:t>
      </w:r>
      <w:proofErr w:type="spellStart"/>
      <w:r w:rsidR="006853C8">
        <w:rPr>
          <w:rFonts w:cs="Arial"/>
          <w:sz w:val="20"/>
          <w:szCs w:val="20"/>
          <w:lang w:val="fr-CH"/>
        </w:rPr>
        <w:t>plateada</w:t>
      </w:r>
      <w:proofErr w:type="spellEnd"/>
      <w:r w:rsidR="006853C8">
        <w:rPr>
          <w:rFonts w:cs="Arial"/>
          <w:sz w:val="20"/>
          <w:szCs w:val="20"/>
          <w:lang w:val="fr-CH"/>
        </w:rPr>
        <w:t>.</w:t>
      </w:r>
    </w:p>
    <w:p w:rsidR="002F0BD4" w:rsidRDefault="002F0BD4" w:rsidP="002F0BD4">
      <w:pPr>
        <w:jc w:val="center"/>
      </w:pPr>
      <w:r>
        <w:rPr>
          <w:noProof/>
          <w:lang w:val="en-US"/>
        </w:rPr>
        <w:drawing>
          <wp:inline distT="0" distB="0" distL="0" distR="0" wp14:anchorId="2188E777" wp14:editId="1C2477C1">
            <wp:extent cx="2430000" cy="3240000"/>
            <wp:effectExtent l="0" t="0" r="8890" b="0"/>
            <wp:docPr id="467"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0000" cy="3240000"/>
                    </a:xfrm>
                    <a:prstGeom prst="rect">
                      <a:avLst/>
                    </a:prstGeom>
                  </pic:spPr>
                </pic:pic>
              </a:graphicData>
            </a:graphic>
          </wp:inline>
        </w:drawing>
      </w:r>
    </w:p>
    <w:p w:rsidR="002F0BD4" w:rsidRDefault="002F0BD4" w:rsidP="002F0BD4">
      <w:pPr>
        <w:jc w:val="center"/>
      </w:pPr>
      <w:r w:rsidRPr="009024F8">
        <w:rPr>
          <w:rFonts w:cs="Arial"/>
          <w:b/>
          <w:sz w:val="20"/>
          <w:szCs w:val="20"/>
          <w:lang w:val="fr-CH"/>
        </w:rPr>
        <w:t xml:space="preserve">Fig. </w:t>
      </w:r>
      <w:r w:rsidR="006853C8">
        <w:rPr>
          <w:rFonts w:cs="Arial"/>
          <w:b/>
          <w:sz w:val="20"/>
          <w:szCs w:val="20"/>
          <w:lang w:val="fr-CH"/>
        </w:rPr>
        <w:t>75</w:t>
      </w:r>
      <w:r>
        <w:rPr>
          <w:rFonts w:cs="Arial"/>
          <w:b/>
          <w:sz w:val="20"/>
          <w:szCs w:val="20"/>
          <w:lang w:val="fr-CH"/>
        </w:rPr>
        <w:t xml:space="preserve"> </w:t>
      </w:r>
      <w:proofErr w:type="spellStart"/>
      <w:r w:rsidR="006853C8">
        <w:rPr>
          <w:rFonts w:cs="Arial"/>
          <w:sz w:val="20"/>
          <w:szCs w:val="20"/>
          <w:lang w:val="fr-CH"/>
        </w:rPr>
        <w:t>Protección</w:t>
      </w:r>
      <w:proofErr w:type="spellEnd"/>
      <w:r w:rsidR="006853C8">
        <w:rPr>
          <w:rFonts w:cs="Arial"/>
          <w:sz w:val="20"/>
          <w:szCs w:val="20"/>
          <w:lang w:val="fr-CH"/>
        </w:rPr>
        <w:t xml:space="preserve"> de </w:t>
      </w:r>
      <w:proofErr w:type="spellStart"/>
      <w:r w:rsidR="006853C8">
        <w:rPr>
          <w:rFonts w:cs="Arial"/>
          <w:sz w:val="20"/>
          <w:szCs w:val="20"/>
          <w:lang w:val="fr-CH"/>
        </w:rPr>
        <w:t>unión</w:t>
      </w:r>
      <w:proofErr w:type="spellEnd"/>
      <w:r w:rsidR="006853C8">
        <w:rPr>
          <w:rFonts w:cs="Arial"/>
          <w:sz w:val="20"/>
          <w:szCs w:val="20"/>
          <w:lang w:val="fr-CH"/>
        </w:rPr>
        <w:t xml:space="preserve"> de </w:t>
      </w:r>
      <w:proofErr w:type="spellStart"/>
      <w:r w:rsidR="006853C8">
        <w:rPr>
          <w:rFonts w:cs="Arial"/>
          <w:sz w:val="20"/>
          <w:szCs w:val="20"/>
          <w:lang w:val="fr-CH"/>
        </w:rPr>
        <w:t>cables</w:t>
      </w:r>
      <w:proofErr w:type="spellEnd"/>
      <w:r>
        <w:rPr>
          <w:rFonts w:cs="Arial"/>
          <w:sz w:val="20"/>
          <w:szCs w:val="20"/>
          <w:lang w:val="fr-CH"/>
        </w:rPr>
        <w:t xml:space="preserve"> </w:t>
      </w:r>
    </w:p>
    <w:p w:rsidR="00953C7D" w:rsidRPr="00155B02" w:rsidRDefault="00953C7D" w:rsidP="00155B02">
      <w:pPr>
        <w:jc w:val="center"/>
      </w:pPr>
    </w:p>
    <w:p w:rsidR="00ED0F9F" w:rsidRDefault="006032EE" w:rsidP="00610EF1">
      <w:pPr>
        <w:pStyle w:val="Headline"/>
        <w:rPr>
          <w:rStyle w:val="Ttulo1Car"/>
          <w:rFonts w:eastAsiaTheme="minorHAnsi" w:cstheme="minorBidi"/>
          <w:bCs/>
          <w:caps/>
          <w:color w:val="000000" w:themeColor="text1"/>
          <w:sz w:val="36"/>
          <w:szCs w:val="22"/>
          <w:lang w:val="en-US"/>
        </w:rPr>
      </w:pPr>
      <w:bookmarkStart w:id="19" w:name="_Toc500294117"/>
      <w:r>
        <w:rPr>
          <w:rStyle w:val="Ttulo1Car"/>
          <w:rFonts w:eastAsiaTheme="minorHAnsi" w:cstheme="minorBidi"/>
          <w:bCs/>
          <w:caps/>
          <w:color w:val="000000" w:themeColor="text1"/>
          <w:sz w:val="36"/>
          <w:szCs w:val="22"/>
          <w:lang w:val="en-US"/>
        </w:rPr>
        <w:lastRenderedPageBreak/>
        <w:t>RECOMENDACIONES</w:t>
      </w:r>
      <w:bookmarkEnd w:id="19"/>
    </w:p>
    <w:tbl>
      <w:tblPr>
        <w:tblStyle w:val="Tabladelista4-nfasis6"/>
        <w:tblW w:w="0" w:type="auto"/>
        <w:tblLook w:val="04A0" w:firstRow="1" w:lastRow="0" w:firstColumn="1" w:lastColumn="0" w:noHBand="0" w:noVBand="1"/>
      </w:tblPr>
      <w:tblGrid>
        <w:gridCol w:w="3058"/>
        <w:gridCol w:w="2682"/>
        <w:gridCol w:w="1496"/>
        <w:gridCol w:w="1824"/>
      </w:tblGrid>
      <w:tr w:rsidR="00ED0F9F" w:rsidTr="00ED0F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rsidR="00ED0F9F" w:rsidRDefault="00ED0F9F" w:rsidP="00ED0F9F">
            <w:pPr>
              <w:jc w:val="center"/>
              <w:rPr>
                <w:lang w:val="es-MX"/>
              </w:rPr>
            </w:pPr>
            <w:r>
              <w:rPr>
                <w:lang w:val="es-MX"/>
              </w:rPr>
              <w:t>SERVICIOS ADICIONALES</w:t>
            </w:r>
          </w:p>
        </w:tc>
      </w:tr>
      <w:tr w:rsidR="00ED0F9F" w:rsidTr="00ED0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shd w:val="clear" w:color="auto" w:fill="E7F49A"/>
          </w:tcPr>
          <w:p w:rsidR="00ED0F9F" w:rsidRDefault="00ED0F9F" w:rsidP="00ED0F9F">
            <w:pPr>
              <w:rPr>
                <w:lang w:val="es-MX"/>
              </w:rPr>
            </w:pPr>
            <w:r>
              <w:rPr>
                <w:lang w:val="es-MX"/>
              </w:rPr>
              <w:t>Mantenimiento preventivo</w:t>
            </w:r>
          </w:p>
        </w:tc>
        <w:tc>
          <w:tcPr>
            <w:tcW w:w="0" w:type="auto"/>
            <w:tcBorders>
              <w:bottom w:val="single" w:sz="4" w:space="0" w:color="auto"/>
            </w:tcBorders>
            <w:shd w:val="clear" w:color="auto" w:fill="E7F49A"/>
          </w:tcPr>
          <w:p w:rsidR="00ED0F9F" w:rsidRPr="00670978" w:rsidRDefault="00ED0F9F" w:rsidP="00ED0F9F">
            <w:pPr>
              <w:cnfStyle w:val="000000100000" w:firstRow="0" w:lastRow="0" w:firstColumn="0" w:lastColumn="0" w:oddVBand="0" w:evenVBand="0" w:oddHBand="1" w:evenHBand="0" w:firstRowFirstColumn="0" w:firstRowLastColumn="0" w:lastRowFirstColumn="0" w:lastRowLastColumn="0"/>
              <w:rPr>
                <w:b/>
                <w:lang w:val="es-MX"/>
              </w:rPr>
            </w:pPr>
            <w:r w:rsidRPr="00670978">
              <w:rPr>
                <w:b/>
                <w:lang w:val="es-MX"/>
              </w:rPr>
              <w:t>Mantenimiento correctivo</w:t>
            </w:r>
          </w:p>
        </w:tc>
        <w:tc>
          <w:tcPr>
            <w:tcW w:w="0" w:type="auto"/>
            <w:tcBorders>
              <w:bottom w:val="single" w:sz="4" w:space="0" w:color="auto"/>
            </w:tcBorders>
            <w:shd w:val="clear" w:color="auto" w:fill="E7F49A"/>
          </w:tcPr>
          <w:p w:rsidR="00ED0F9F" w:rsidRPr="00670978" w:rsidRDefault="00ED0F9F" w:rsidP="00ED0F9F">
            <w:pPr>
              <w:cnfStyle w:val="000000100000" w:firstRow="0" w:lastRow="0" w:firstColumn="0" w:lastColumn="0" w:oddVBand="0" w:evenVBand="0" w:oddHBand="1" w:evenHBand="0" w:firstRowFirstColumn="0" w:firstRowLastColumn="0" w:lastRowFirstColumn="0" w:lastRowLastColumn="0"/>
              <w:rPr>
                <w:b/>
                <w:lang w:val="es-MX"/>
              </w:rPr>
            </w:pPr>
            <w:r w:rsidRPr="00670978">
              <w:rPr>
                <w:b/>
                <w:lang w:val="es-MX"/>
              </w:rPr>
              <w:t>Fecha estimada</w:t>
            </w:r>
          </w:p>
        </w:tc>
        <w:tc>
          <w:tcPr>
            <w:tcW w:w="0" w:type="auto"/>
            <w:tcBorders>
              <w:bottom w:val="single" w:sz="4" w:space="0" w:color="auto"/>
            </w:tcBorders>
            <w:shd w:val="clear" w:color="auto" w:fill="E7F49A"/>
          </w:tcPr>
          <w:p w:rsidR="00ED0F9F" w:rsidRPr="00670978" w:rsidRDefault="00ED0F9F" w:rsidP="00ED0F9F">
            <w:pPr>
              <w:jc w:val="center"/>
              <w:cnfStyle w:val="000000100000" w:firstRow="0" w:lastRow="0" w:firstColumn="0" w:lastColumn="0" w:oddVBand="0" w:evenVBand="0" w:oddHBand="1" w:evenHBand="0" w:firstRowFirstColumn="0" w:firstRowLastColumn="0" w:lastRowFirstColumn="0" w:lastRowLastColumn="0"/>
              <w:rPr>
                <w:b/>
                <w:lang w:val="es-MX"/>
              </w:rPr>
            </w:pPr>
            <w:r w:rsidRPr="00670978">
              <w:rPr>
                <w:b/>
                <w:lang w:val="es-MX"/>
              </w:rPr>
              <w:t>Nivel de emergencia</w:t>
            </w:r>
          </w:p>
        </w:tc>
      </w:tr>
      <w:tr w:rsidR="00ED0F9F" w:rsidTr="00ED0F9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rsidR="00ED0F9F" w:rsidRPr="00670978" w:rsidRDefault="00ED0F9F" w:rsidP="00ED0F9F">
            <w:pPr>
              <w:rPr>
                <w:b w:val="0"/>
                <w:lang w:val="es-MX"/>
              </w:rPr>
            </w:pPr>
            <w:r>
              <w:rPr>
                <w:b w:val="0"/>
                <w:lang w:val="es-MX"/>
              </w:rPr>
              <w:t xml:space="preserve">Cambio de grapas perro </w:t>
            </w:r>
            <w:proofErr w:type="spellStart"/>
            <w:r>
              <w:rPr>
                <w:b w:val="0"/>
                <w:lang w:val="es-MX"/>
              </w:rPr>
              <w:t>oxídadas</w:t>
            </w:r>
            <w:proofErr w:type="spellEnd"/>
          </w:p>
        </w:tc>
        <w:tc>
          <w:tcPr>
            <w:tcW w:w="0" w:type="auto"/>
            <w:tcBorders>
              <w:top w:val="single" w:sz="4" w:space="0" w:color="auto"/>
              <w:left w:val="single" w:sz="4" w:space="0" w:color="auto"/>
              <w:bottom w:val="single" w:sz="4" w:space="0" w:color="auto"/>
              <w:right w:val="single" w:sz="4" w:space="0" w:color="auto"/>
            </w:tcBorders>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p>
        </w:tc>
        <w:tc>
          <w:tcPr>
            <w:tcW w:w="0" w:type="auto"/>
            <w:tcBorders>
              <w:top w:val="single" w:sz="4" w:space="0" w:color="auto"/>
              <w:left w:val="single" w:sz="4" w:space="0" w:color="auto"/>
              <w:bottom w:val="single" w:sz="4" w:space="0" w:color="auto"/>
              <w:right w:val="single" w:sz="4" w:space="0" w:color="auto"/>
            </w:tcBorders>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Cada año</w:t>
            </w:r>
          </w:p>
        </w:tc>
        <w:tc>
          <w:tcPr>
            <w:tcW w:w="0" w:type="auto"/>
            <w:tcBorders>
              <w:top w:val="single" w:sz="4" w:space="0" w:color="auto"/>
              <w:left w:val="single" w:sz="4" w:space="0" w:color="auto"/>
              <w:bottom w:val="single" w:sz="4" w:space="0" w:color="auto"/>
              <w:right w:val="single" w:sz="4" w:space="0" w:color="auto"/>
            </w:tcBorders>
            <w:shd w:val="clear" w:color="auto" w:fill="FFFF00"/>
          </w:tcPr>
          <w:p w:rsidR="00ED0F9F" w:rsidRPr="00ED0F9F" w:rsidRDefault="00ED0F9F" w:rsidP="00ED0F9F">
            <w:pPr>
              <w:cnfStyle w:val="000000000000" w:firstRow="0" w:lastRow="0" w:firstColumn="0" w:lastColumn="0" w:oddVBand="0" w:evenVBand="0" w:oddHBand="0" w:evenHBand="0" w:firstRowFirstColumn="0" w:firstRowLastColumn="0" w:lastRowFirstColumn="0" w:lastRowLastColumn="0"/>
              <w:rPr>
                <w:b/>
                <w:lang w:val="es-MX"/>
              </w:rPr>
            </w:pPr>
            <w:r w:rsidRPr="00ED0F9F">
              <w:rPr>
                <w:b/>
                <w:lang w:val="es-MX"/>
              </w:rPr>
              <w:t>Media</w:t>
            </w:r>
          </w:p>
        </w:tc>
      </w:tr>
      <w:tr w:rsidR="00ED0F9F" w:rsidTr="00ED0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ED0F9F" w:rsidRPr="004E29A0" w:rsidRDefault="00ED0F9F" w:rsidP="00ED0F9F">
            <w:pPr>
              <w:rPr>
                <w:b w:val="0"/>
                <w:lang w:val="es-MX"/>
              </w:rPr>
            </w:pPr>
            <w:r w:rsidRPr="004E29A0">
              <w:rPr>
                <w:b w:val="0"/>
                <w:lang w:val="es-MX"/>
              </w:rPr>
              <w:t>Pintura de torre</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r>
              <w:rPr>
                <w:lang w:val="es-MX"/>
              </w:rPr>
              <w:t xml:space="preserve"> May 2018</w:t>
            </w:r>
          </w:p>
        </w:tc>
        <w:tc>
          <w:tcPr>
            <w:tcW w:w="0" w:type="auto"/>
            <w:tcBorders>
              <w:top w:val="single" w:sz="4" w:space="0" w:color="auto"/>
              <w:left w:val="single" w:sz="4" w:space="0" w:color="auto"/>
              <w:bottom w:val="single" w:sz="4" w:space="0" w:color="auto"/>
              <w:right w:val="single" w:sz="4" w:space="0" w:color="auto"/>
            </w:tcBorders>
            <w:shd w:val="clear" w:color="auto" w:fill="00B050"/>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r>
              <w:rPr>
                <w:lang w:val="es-MX"/>
              </w:rPr>
              <w:t>Baja</w:t>
            </w:r>
          </w:p>
        </w:tc>
      </w:tr>
      <w:tr w:rsidR="00ED0F9F" w:rsidTr="00ED0F9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ED0F9F" w:rsidRPr="00670978" w:rsidRDefault="00ED0F9F" w:rsidP="00ED0F9F">
            <w:pPr>
              <w:rPr>
                <w:b w:val="0"/>
                <w:lang w:val="es-MX"/>
              </w:rPr>
            </w:pPr>
            <w:r w:rsidRPr="00670978">
              <w:rPr>
                <w:b w:val="0"/>
                <w:lang w:val="es-MX"/>
              </w:rPr>
              <w:t>Ajuste de soportes</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Nov 2017</w:t>
            </w:r>
          </w:p>
        </w:tc>
        <w:tc>
          <w:tcPr>
            <w:tcW w:w="0" w:type="auto"/>
            <w:tcBorders>
              <w:top w:val="single" w:sz="4" w:space="0" w:color="auto"/>
              <w:left w:val="single" w:sz="4" w:space="0" w:color="auto"/>
              <w:bottom w:val="single" w:sz="4" w:space="0" w:color="auto"/>
              <w:right w:val="single" w:sz="4" w:space="0" w:color="auto"/>
            </w:tcBorders>
            <w:shd w:val="clear" w:color="auto" w:fill="FFFF00"/>
          </w:tcPr>
          <w:p w:rsidR="00ED0F9F" w:rsidRPr="00ED0F9F" w:rsidRDefault="00ED0F9F" w:rsidP="00ED0F9F">
            <w:pPr>
              <w:cnfStyle w:val="000000000000" w:firstRow="0" w:lastRow="0" w:firstColumn="0" w:lastColumn="0" w:oddVBand="0" w:evenVBand="0" w:oddHBand="0" w:evenHBand="0" w:firstRowFirstColumn="0" w:firstRowLastColumn="0" w:lastRowFirstColumn="0" w:lastRowLastColumn="0"/>
              <w:rPr>
                <w:b/>
                <w:lang w:val="es-MX"/>
              </w:rPr>
            </w:pPr>
            <w:r w:rsidRPr="00ED0F9F">
              <w:rPr>
                <w:b/>
                <w:lang w:val="es-MX"/>
              </w:rPr>
              <w:t>Media</w:t>
            </w:r>
          </w:p>
        </w:tc>
      </w:tr>
      <w:tr w:rsidR="00ED0F9F" w:rsidTr="00ED0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ED0F9F" w:rsidRPr="00670978" w:rsidRDefault="00ED0F9F" w:rsidP="00ED0F9F">
            <w:pPr>
              <w:jc w:val="left"/>
              <w:rPr>
                <w:b w:val="0"/>
                <w:lang w:val="es-MX"/>
              </w:rPr>
            </w:pPr>
            <w:r w:rsidRPr="00670978">
              <w:rPr>
                <w:b w:val="0"/>
                <w:lang w:val="es-MX"/>
              </w:rPr>
              <w:t xml:space="preserve">Verificación de condiciones </w:t>
            </w:r>
            <w:r>
              <w:rPr>
                <w:b w:val="0"/>
                <w:lang w:val="es-MX"/>
              </w:rPr>
              <w:t>g</w:t>
            </w:r>
            <w:r w:rsidRPr="00ED0F9F">
              <w:rPr>
                <w:b w:val="0"/>
                <w:lang w:val="es-MX"/>
              </w:rPr>
              <w:t>enerales de los sensores</w:t>
            </w:r>
            <w:r>
              <w:rPr>
                <w:b w:val="0"/>
                <w:lang w:val="es-MX"/>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r>
              <w:rPr>
                <w:lang w:val="es-MX"/>
              </w:rPr>
              <w:t>Diciembre 2017</w:t>
            </w:r>
          </w:p>
        </w:tc>
        <w:tc>
          <w:tcPr>
            <w:tcW w:w="0" w:type="auto"/>
            <w:tcBorders>
              <w:top w:val="single" w:sz="4" w:space="0" w:color="auto"/>
              <w:left w:val="single" w:sz="4" w:space="0" w:color="auto"/>
              <w:bottom w:val="single" w:sz="4" w:space="0" w:color="auto"/>
              <w:right w:val="single" w:sz="4" w:space="0" w:color="auto"/>
            </w:tcBorders>
            <w:shd w:val="clear" w:color="auto" w:fill="FFFF00"/>
          </w:tcPr>
          <w:p w:rsidR="00ED0F9F" w:rsidRPr="00ED0F9F" w:rsidRDefault="00ED0F9F" w:rsidP="00ED0F9F">
            <w:pPr>
              <w:cnfStyle w:val="000000100000" w:firstRow="0" w:lastRow="0" w:firstColumn="0" w:lastColumn="0" w:oddVBand="0" w:evenVBand="0" w:oddHBand="1" w:evenHBand="0" w:firstRowFirstColumn="0" w:firstRowLastColumn="0" w:lastRowFirstColumn="0" w:lastRowLastColumn="0"/>
              <w:rPr>
                <w:b/>
                <w:lang w:val="es-MX"/>
              </w:rPr>
            </w:pPr>
            <w:r w:rsidRPr="00ED0F9F">
              <w:rPr>
                <w:b/>
                <w:lang w:val="es-MX"/>
              </w:rPr>
              <w:t>Media</w:t>
            </w:r>
          </w:p>
        </w:tc>
      </w:tr>
      <w:tr w:rsidR="00224D9C" w:rsidTr="00ED0F9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224D9C" w:rsidRPr="00670978" w:rsidRDefault="00224D9C" w:rsidP="00ED0F9F">
            <w:pPr>
              <w:jc w:val="left"/>
              <w:rPr>
                <w:b w:val="0"/>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224D9C" w:rsidRDefault="00224D9C"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Sustitución de cable de tierra en retenidas</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224D9C" w:rsidRDefault="00224D9C"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Enero 2018</w:t>
            </w:r>
          </w:p>
        </w:tc>
        <w:tc>
          <w:tcPr>
            <w:tcW w:w="0" w:type="auto"/>
            <w:tcBorders>
              <w:top w:val="single" w:sz="4" w:space="0" w:color="auto"/>
              <w:left w:val="single" w:sz="4" w:space="0" w:color="auto"/>
              <w:bottom w:val="single" w:sz="4" w:space="0" w:color="auto"/>
              <w:right w:val="single" w:sz="4" w:space="0" w:color="auto"/>
            </w:tcBorders>
            <w:shd w:val="clear" w:color="auto" w:fill="FFFF00"/>
          </w:tcPr>
          <w:p w:rsidR="00224D9C" w:rsidRPr="00ED0F9F" w:rsidRDefault="00224D9C" w:rsidP="00ED0F9F">
            <w:pPr>
              <w:cnfStyle w:val="000000000000" w:firstRow="0" w:lastRow="0" w:firstColumn="0" w:lastColumn="0" w:oddVBand="0" w:evenVBand="0" w:oddHBand="0" w:evenHBand="0" w:firstRowFirstColumn="0" w:firstRowLastColumn="0" w:lastRowFirstColumn="0" w:lastRowLastColumn="0"/>
              <w:rPr>
                <w:b/>
                <w:lang w:val="es-MX"/>
              </w:rPr>
            </w:pPr>
            <w:r>
              <w:rPr>
                <w:b/>
                <w:lang w:val="es-MX"/>
              </w:rPr>
              <w:t>Media</w:t>
            </w:r>
          </w:p>
        </w:tc>
      </w:tr>
      <w:tr w:rsidR="00ED0F9F" w:rsidTr="0022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ED0F9F" w:rsidRPr="00670978" w:rsidRDefault="00ED0F9F" w:rsidP="00ED0F9F">
            <w:pPr>
              <w:jc w:val="left"/>
              <w:rPr>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r>
              <w:rPr>
                <w:lang w:val="es-MX"/>
              </w:rPr>
              <w:t>Sustitución de cable de tierra.</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100000" w:firstRow="0" w:lastRow="0" w:firstColumn="0" w:lastColumn="0" w:oddVBand="0" w:evenVBand="0" w:oddHBand="1" w:evenHBand="0" w:firstRowFirstColumn="0" w:firstRowLastColumn="0" w:lastRowFirstColumn="0" w:lastRowLastColumn="0"/>
              <w:rPr>
                <w:lang w:val="es-MX"/>
              </w:rPr>
            </w:pPr>
            <w:r>
              <w:rPr>
                <w:lang w:val="es-MX"/>
              </w:rPr>
              <w:t>Diciembre 2017</w:t>
            </w:r>
          </w:p>
        </w:tc>
        <w:tc>
          <w:tcPr>
            <w:tcW w:w="0" w:type="auto"/>
            <w:tcBorders>
              <w:top w:val="single" w:sz="4" w:space="0" w:color="auto"/>
              <w:left w:val="single" w:sz="4" w:space="0" w:color="auto"/>
              <w:bottom w:val="single" w:sz="4" w:space="0" w:color="auto"/>
              <w:right w:val="single" w:sz="4" w:space="0" w:color="auto"/>
            </w:tcBorders>
            <w:shd w:val="clear" w:color="auto" w:fill="00B050"/>
          </w:tcPr>
          <w:p w:rsidR="00ED0F9F" w:rsidRPr="00ED0F9F" w:rsidRDefault="00224D9C" w:rsidP="00ED0F9F">
            <w:pPr>
              <w:cnfStyle w:val="000000100000" w:firstRow="0" w:lastRow="0" w:firstColumn="0" w:lastColumn="0" w:oddVBand="0" w:evenVBand="0" w:oddHBand="1" w:evenHBand="0" w:firstRowFirstColumn="0" w:firstRowLastColumn="0" w:lastRowFirstColumn="0" w:lastRowLastColumn="0"/>
              <w:rPr>
                <w:b/>
                <w:color w:val="FFFFFF" w:themeColor="background1"/>
                <w:lang w:val="es-MX"/>
              </w:rPr>
            </w:pPr>
            <w:r>
              <w:rPr>
                <w:b/>
                <w:color w:val="FFFFFF" w:themeColor="background1"/>
                <w:lang w:val="es-MX"/>
              </w:rPr>
              <w:t xml:space="preserve">Realizado </w:t>
            </w:r>
          </w:p>
        </w:tc>
      </w:tr>
      <w:tr w:rsidR="00ED0F9F" w:rsidTr="00ED0F9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tcPr>
          <w:p w:rsidR="00ED0F9F" w:rsidRPr="00670978" w:rsidRDefault="00ED0F9F" w:rsidP="00ED0F9F">
            <w:pPr>
              <w:jc w:val="left"/>
              <w:rPr>
                <w:lang w:val="es-MX"/>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 xml:space="preserve">Soporte vertical </w:t>
            </w:r>
            <w:proofErr w:type="gramStart"/>
            <w:r>
              <w:rPr>
                <w:lang w:val="es-MX"/>
              </w:rPr>
              <w:t>para  veleta</w:t>
            </w:r>
            <w:proofErr w:type="gramEnd"/>
            <w:r>
              <w:rPr>
                <w:lang w:val="es-MX"/>
              </w:rPr>
              <w:t xml:space="preserve"> 59m</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ED0F9F" w:rsidRDefault="00ED0F9F" w:rsidP="00ED0F9F">
            <w:pPr>
              <w:cnfStyle w:val="000000000000" w:firstRow="0" w:lastRow="0" w:firstColumn="0" w:lastColumn="0" w:oddVBand="0" w:evenVBand="0" w:oddHBand="0" w:evenHBand="0" w:firstRowFirstColumn="0" w:firstRowLastColumn="0" w:lastRowFirstColumn="0" w:lastRowLastColumn="0"/>
              <w:rPr>
                <w:lang w:val="es-MX"/>
              </w:rPr>
            </w:pPr>
            <w:r>
              <w:rPr>
                <w:lang w:val="es-MX"/>
              </w:rPr>
              <w:t>Diciembre 2017</w:t>
            </w:r>
          </w:p>
        </w:tc>
        <w:tc>
          <w:tcPr>
            <w:tcW w:w="0" w:type="auto"/>
            <w:tcBorders>
              <w:top w:val="single" w:sz="4" w:space="0" w:color="auto"/>
              <w:left w:val="single" w:sz="4" w:space="0" w:color="auto"/>
              <w:bottom w:val="single" w:sz="4" w:space="0" w:color="auto"/>
              <w:right w:val="single" w:sz="4" w:space="0" w:color="auto"/>
            </w:tcBorders>
            <w:shd w:val="clear" w:color="auto" w:fill="C00000"/>
          </w:tcPr>
          <w:p w:rsidR="00ED0F9F" w:rsidRPr="00ED0F9F" w:rsidRDefault="00ED0F9F" w:rsidP="00ED0F9F">
            <w:pPr>
              <w:cnfStyle w:val="000000000000" w:firstRow="0" w:lastRow="0" w:firstColumn="0" w:lastColumn="0" w:oddVBand="0" w:evenVBand="0" w:oddHBand="0" w:evenHBand="0" w:firstRowFirstColumn="0" w:firstRowLastColumn="0" w:lastRowFirstColumn="0" w:lastRowLastColumn="0"/>
              <w:rPr>
                <w:b/>
                <w:color w:val="FFFFFF" w:themeColor="background1"/>
                <w:lang w:val="es-MX"/>
              </w:rPr>
            </w:pPr>
            <w:r w:rsidRPr="00ED0F9F">
              <w:rPr>
                <w:b/>
                <w:color w:val="FFFFFF" w:themeColor="background1"/>
                <w:lang w:val="es-MX"/>
              </w:rPr>
              <w:t>Alta</w:t>
            </w:r>
          </w:p>
        </w:tc>
      </w:tr>
    </w:tbl>
    <w:p w:rsidR="00ED0F9F" w:rsidRDefault="006853C8" w:rsidP="00ED0F9F">
      <w:pPr>
        <w:rPr>
          <w:rStyle w:val="Ttulo1Car"/>
          <w:rFonts w:eastAsiaTheme="minorHAnsi" w:cstheme="minorBidi"/>
          <w:bCs w:val="0"/>
          <w:caps w:val="0"/>
          <w:color w:val="000000" w:themeColor="text1"/>
          <w:sz w:val="36"/>
          <w:szCs w:val="22"/>
          <w:lang w:val="es-MX"/>
        </w:rPr>
      </w:pPr>
      <w:r w:rsidRPr="009024F8">
        <w:rPr>
          <w:rFonts w:cs="Arial"/>
          <w:b/>
          <w:sz w:val="20"/>
          <w:szCs w:val="20"/>
          <w:lang w:val="fr-CH"/>
        </w:rPr>
        <w:t xml:space="preserve">Fig. </w:t>
      </w:r>
      <w:r>
        <w:rPr>
          <w:rFonts w:cs="Arial"/>
          <w:b/>
          <w:sz w:val="20"/>
          <w:szCs w:val="20"/>
          <w:lang w:val="fr-CH"/>
        </w:rPr>
        <w:t>7</w:t>
      </w:r>
      <w:r>
        <w:rPr>
          <w:rFonts w:cs="Arial"/>
          <w:b/>
          <w:sz w:val="20"/>
          <w:szCs w:val="20"/>
          <w:lang w:val="fr-CH"/>
        </w:rPr>
        <w:t>6</w:t>
      </w:r>
      <w:r>
        <w:rPr>
          <w:rFonts w:cs="Arial"/>
          <w:b/>
          <w:sz w:val="20"/>
          <w:szCs w:val="20"/>
          <w:lang w:val="fr-CH"/>
        </w:rPr>
        <w:t xml:space="preserve"> </w:t>
      </w:r>
      <w:proofErr w:type="spellStart"/>
      <w:r>
        <w:rPr>
          <w:rFonts w:cs="Arial"/>
          <w:sz w:val="20"/>
          <w:szCs w:val="20"/>
          <w:lang w:val="fr-CH"/>
        </w:rPr>
        <w:t>R</w:t>
      </w:r>
      <w:r>
        <w:rPr>
          <w:rFonts w:cs="Arial"/>
          <w:sz w:val="20"/>
          <w:szCs w:val="20"/>
          <w:lang w:val="fr-CH"/>
        </w:rPr>
        <w:t>e</w:t>
      </w:r>
      <w:r>
        <w:rPr>
          <w:rFonts w:cs="Arial"/>
          <w:sz w:val="20"/>
          <w:szCs w:val="20"/>
          <w:lang w:val="fr-CH"/>
        </w:rPr>
        <w:t>comendación</w:t>
      </w:r>
      <w:proofErr w:type="spellEnd"/>
      <w:r>
        <w:rPr>
          <w:rFonts w:cs="Arial"/>
          <w:sz w:val="20"/>
          <w:szCs w:val="20"/>
          <w:lang w:val="fr-CH"/>
        </w:rPr>
        <w:t xml:space="preserve"> de </w:t>
      </w:r>
      <w:proofErr w:type="spellStart"/>
      <w:r>
        <w:rPr>
          <w:rFonts w:cs="Arial"/>
          <w:sz w:val="20"/>
          <w:szCs w:val="20"/>
          <w:lang w:val="fr-CH"/>
        </w:rPr>
        <w:t>actividades</w:t>
      </w:r>
      <w:proofErr w:type="spellEnd"/>
      <w:r>
        <w:rPr>
          <w:rFonts w:cs="Arial"/>
          <w:sz w:val="20"/>
          <w:szCs w:val="20"/>
          <w:lang w:val="fr-CH"/>
        </w:rPr>
        <w:t xml:space="preserve"> </w:t>
      </w:r>
      <w:proofErr w:type="spellStart"/>
      <w:r>
        <w:rPr>
          <w:rFonts w:cs="Arial"/>
          <w:sz w:val="20"/>
          <w:szCs w:val="20"/>
          <w:lang w:val="fr-CH"/>
        </w:rPr>
        <w:t>próximas</w:t>
      </w:r>
      <w:proofErr w:type="spellEnd"/>
      <w:r>
        <w:rPr>
          <w:rFonts w:cs="Arial"/>
          <w:sz w:val="20"/>
          <w:szCs w:val="20"/>
          <w:lang w:val="fr-CH"/>
        </w:rPr>
        <w:t xml:space="preserve">, para la </w:t>
      </w:r>
      <w:proofErr w:type="spellStart"/>
      <w:r>
        <w:rPr>
          <w:rFonts w:cs="Arial"/>
          <w:sz w:val="20"/>
          <w:szCs w:val="20"/>
          <w:lang w:val="fr-CH"/>
        </w:rPr>
        <w:t>correcta</w:t>
      </w:r>
      <w:proofErr w:type="spellEnd"/>
      <w:r>
        <w:rPr>
          <w:rFonts w:cs="Arial"/>
          <w:sz w:val="20"/>
          <w:szCs w:val="20"/>
          <w:lang w:val="fr-CH"/>
        </w:rPr>
        <w:t xml:space="preserve"> </w:t>
      </w:r>
      <w:proofErr w:type="spellStart"/>
      <w:r>
        <w:rPr>
          <w:rFonts w:cs="Arial"/>
          <w:sz w:val="20"/>
          <w:szCs w:val="20"/>
          <w:lang w:val="fr-CH"/>
        </w:rPr>
        <w:t>operación</w:t>
      </w:r>
      <w:proofErr w:type="spellEnd"/>
      <w:r>
        <w:rPr>
          <w:rFonts w:cs="Arial"/>
          <w:sz w:val="20"/>
          <w:szCs w:val="20"/>
          <w:lang w:val="fr-CH"/>
        </w:rPr>
        <w:t xml:space="preserve"> </w:t>
      </w:r>
      <w:proofErr w:type="spellStart"/>
      <w:r>
        <w:rPr>
          <w:rFonts w:cs="Arial"/>
          <w:sz w:val="20"/>
          <w:szCs w:val="20"/>
          <w:lang w:val="fr-CH"/>
        </w:rPr>
        <w:t>del</w:t>
      </w:r>
      <w:proofErr w:type="spellEnd"/>
      <w:r>
        <w:rPr>
          <w:rFonts w:cs="Arial"/>
          <w:sz w:val="20"/>
          <w:szCs w:val="20"/>
          <w:lang w:val="fr-CH"/>
        </w:rPr>
        <w:t xml:space="preserve"> </w:t>
      </w:r>
      <w:proofErr w:type="spellStart"/>
      <w:r>
        <w:rPr>
          <w:rFonts w:cs="Arial"/>
          <w:sz w:val="20"/>
          <w:szCs w:val="20"/>
          <w:lang w:val="fr-CH"/>
        </w:rPr>
        <w:t>mastil</w:t>
      </w:r>
      <w:proofErr w:type="spellEnd"/>
      <w:r>
        <w:rPr>
          <w:rFonts w:cs="Arial"/>
          <w:sz w:val="20"/>
          <w:szCs w:val="20"/>
          <w:lang w:val="fr-CH"/>
        </w:rPr>
        <w:t xml:space="preserve"> de </w:t>
      </w:r>
      <w:proofErr w:type="spellStart"/>
      <w:r>
        <w:rPr>
          <w:rFonts w:cs="Arial"/>
          <w:sz w:val="20"/>
          <w:szCs w:val="20"/>
          <w:lang w:val="fr-CH"/>
        </w:rPr>
        <w:t>medición</w:t>
      </w:r>
      <w:proofErr w:type="spellEnd"/>
      <w:r>
        <w:rPr>
          <w:rFonts w:cs="Arial"/>
          <w:sz w:val="20"/>
          <w:szCs w:val="20"/>
          <w:lang w:val="fr-CH"/>
        </w:rPr>
        <w:t>.</w:t>
      </w:r>
    </w:p>
    <w:p w:rsidR="006448DF" w:rsidRDefault="006448DF" w:rsidP="00ED0F9F">
      <w:pPr>
        <w:rPr>
          <w:rStyle w:val="Ttulo1Car"/>
          <w:rFonts w:eastAsiaTheme="minorHAnsi" w:cstheme="minorBidi"/>
          <w:bCs w:val="0"/>
          <w:caps w:val="0"/>
          <w:color w:val="000000" w:themeColor="text1"/>
          <w:sz w:val="36"/>
          <w:szCs w:val="22"/>
          <w:lang w:val="es-MX"/>
        </w:rPr>
      </w:pPr>
      <w:r>
        <w:rPr>
          <w:rStyle w:val="Ttulo1Car"/>
          <w:rFonts w:eastAsiaTheme="minorHAnsi" w:cstheme="minorBidi"/>
          <w:bCs w:val="0"/>
          <w:caps w:val="0"/>
          <w:color w:val="000000" w:themeColor="text1"/>
          <w:sz w:val="36"/>
          <w:szCs w:val="22"/>
          <w:lang w:val="es-MX"/>
        </w:rPr>
        <w:t xml:space="preserve">Al llegar a sitio </w:t>
      </w:r>
      <w:proofErr w:type="gramStart"/>
      <w:r>
        <w:rPr>
          <w:rStyle w:val="Ttulo1Car"/>
          <w:rFonts w:eastAsiaTheme="minorHAnsi" w:cstheme="minorBidi"/>
          <w:bCs w:val="0"/>
          <w:caps w:val="0"/>
          <w:color w:val="000000" w:themeColor="text1"/>
          <w:sz w:val="36"/>
          <w:szCs w:val="22"/>
          <w:lang w:val="es-MX"/>
        </w:rPr>
        <w:t>se  detectó</w:t>
      </w:r>
      <w:proofErr w:type="gramEnd"/>
      <w:r>
        <w:rPr>
          <w:rStyle w:val="Ttulo1Car"/>
          <w:rFonts w:eastAsiaTheme="minorHAnsi" w:cstheme="minorBidi"/>
          <w:bCs w:val="0"/>
          <w:caps w:val="0"/>
          <w:color w:val="000000" w:themeColor="text1"/>
          <w:sz w:val="36"/>
          <w:szCs w:val="22"/>
          <w:lang w:val="es-MX"/>
        </w:rPr>
        <w:t xml:space="preserve"> que el cable de tierra fue cortado desde 9m hasta la base, por lo que  se recomienda sustituir lo antes posible por cable de  Aluminio el sistema de tierra desde la punta Franklin hasta la tierra física.</w:t>
      </w:r>
    </w:p>
    <w:p w:rsidR="006448DF" w:rsidRDefault="006448DF" w:rsidP="00ED0F9F">
      <w:pPr>
        <w:rPr>
          <w:rStyle w:val="Ttulo1Car"/>
          <w:rFonts w:eastAsiaTheme="minorHAnsi" w:cstheme="minorBidi"/>
          <w:bCs w:val="0"/>
          <w:caps w:val="0"/>
          <w:color w:val="000000" w:themeColor="text1"/>
          <w:sz w:val="36"/>
          <w:szCs w:val="22"/>
          <w:lang w:val="es-MX"/>
        </w:rPr>
      </w:pPr>
      <w:r>
        <w:rPr>
          <w:rStyle w:val="Ttulo1Car"/>
          <w:rFonts w:eastAsiaTheme="minorHAnsi" w:cstheme="minorBidi"/>
          <w:bCs w:val="0"/>
          <w:caps w:val="0"/>
          <w:color w:val="000000" w:themeColor="text1"/>
          <w:sz w:val="36"/>
          <w:szCs w:val="22"/>
          <w:lang w:val="es-MX"/>
        </w:rPr>
        <w:t>El soporte vertical de la veleta está quebrado, como solución temporal se fijó mediante cinta de aislar, se recomienda una solución mecánica en el soporte vertical, es decir fijar el soporte al brazo de forma permanente, mediante una pija ó incluso sustituyendo el soporte vertical.</w:t>
      </w:r>
    </w:p>
    <w:p w:rsidR="00224D9C" w:rsidRDefault="00224D9C" w:rsidP="00ED0F9F">
      <w:pPr>
        <w:rPr>
          <w:rStyle w:val="Ttulo1Car"/>
          <w:rFonts w:eastAsiaTheme="minorHAnsi" w:cstheme="minorBidi"/>
          <w:bCs w:val="0"/>
          <w:caps w:val="0"/>
          <w:color w:val="000000" w:themeColor="text1"/>
          <w:sz w:val="36"/>
          <w:szCs w:val="22"/>
          <w:lang w:val="es-MX"/>
        </w:rPr>
      </w:pPr>
      <w:r>
        <w:rPr>
          <w:rStyle w:val="Ttulo1Car"/>
          <w:rFonts w:eastAsiaTheme="minorHAnsi" w:cstheme="minorBidi"/>
          <w:bCs w:val="0"/>
          <w:caps w:val="0"/>
          <w:color w:val="000000" w:themeColor="text1"/>
          <w:sz w:val="36"/>
          <w:szCs w:val="22"/>
          <w:lang w:val="es-MX"/>
        </w:rPr>
        <w:t xml:space="preserve">Durante la mañana del 14 de diciembre se realizó la sustitución de cable de tierra que fue reportado como </w:t>
      </w:r>
      <w:r>
        <w:rPr>
          <w:rStyle w:val="Ttulo1Car"/>
          <w:rFonts w:eastAsiaTheme="minorHAnsi" w:cstheme="minorBidi"/>
          <w:bCs w:val="0"/>
          <w:caps w:val="0"/>
          <w:color w:val="000000" w:themeColor="text1"/>
          <w:sz w:val="36"/>
          <w:szCs w:val="22"/>
          <w:lang w:val="es-MX"/>
        </w:rPr>
        <w:lastRenderedPageBreak/>
        <w:t>robado durante la visita del 30 de noviembre</w:t>
      </w:r>
      <w:r w:rsidR="006853C8">
        <w:rPr>
          <w:rStyle w:val="Ttulo1Car"/>
          <w:rFonts w:eastAsiaTheme="minorHAnsi" w:cstheme="minorBidi"/>
          <w:bCs w:val="0"/>
          <w:caps w:val="0"/>
          <w:color w:val="000000" w:themeColor="text1"/>
          <w:sz w:val="36"/>
          <w:szCs w:val="22"/>
          <w:lang w:val="es-MX"/>
        </w:rPr>
        <w:t xml:space="preserve">, </w:t>
      </w:r>
      <w:proofErr w:type="spellStart"/>
      <w:r w:rsidR="006853C8">
        <w:rPr>
          <w:rStyle w:val="Ttulo1Car"/>
          <w:rFonts w:eastAsiaTheme="minorHAnsi" w:cstheme="minorBidi"/>
          <w:bCs w:val="0"/>
          <w:caps w:val="0"/>
          <w:color w:val="000000" w:themeColor="text1"/>
          <w:sz w:val="36"/>
          <w:szCs w:val="22"/>
          <w:lang w:val="es-MX"/>
        </w:rPr>
        <w:t>inslando</w:t>
      </w:r>
      <w:proofErr w:type="spellEnd"/>
      <w:r w:rsidR="006853C8">
        <w:rPr>
          <w:rStyle w:val="Ttulo1Car"/>
          <w:rFonts w:eastAsiaTheme="minorHAnsi" w:cstheme="minorBidi"/>
          <w:bCs w:val="0"/>
          <w:caps w:val="0"/>
          <w:color w:val="000000" w:themeColor="text1"/>
          <w:sz w:val="36"/>
          <w:szCs w:val="22"/>
          <w:lang w:val="es-MX"/>
        </w:rPr>
        <w:t xml:space="preserve"> un cable de cobre calibre 1/0 mediante un conector a 14m, para evitar vandalismo se pintó el cable de color plateado en toda</w:t>
      </w:r>
      <w:r w:rsidR="005E27C3">
        <w:rPr>
          <w:rStyle w:val="Ttulo1Car"/>
          <w:rFonts w:eastAsiaTheme="minorHAnsi" w:cstheme="minorBidi"/>
          <w:bCs w:val="0"/>
          <w:caps w:val="0"/>
          <w:color w:val="000000" w:themeColor="text1"/>
          <w:sz w:val="36"/>
          <w:szCs w:val="22"/>
          <w:lang w:val="es-MX"/>
        </w:rPr>
        <w:t xml:space="preserve"> </w:t>
      </w:r>
      <w:r w:rsidR="006853C8">
        <w:rPr>
          <w:rStyle w:val="Ttulo1Car"/>
          <w:rFonts w:eastAsiaTheme="minorHAnsi" w:cstheme="minorBidi"/>
          <w:bCs w:val="0"/>
          <w:caps w:val="0"/>
          <w:color w:val="000000" w:themeColor="text1"/>
          <w:sz w:val="36"/>
          <w:szCs w:val="22"/>
          <w:lang w:val="es-MX"/>
        </w:rPr>
        <w:t>la superficie que no tiene contacto directo con terminales.</w:t>
      </w:r>
    </w:p>
    <w:p w:rsidR="00224D9C" w:rsidRDefault="00224D9C" w:rsidP="00ED0F9F">
      <w:pPr>
        <w:rPr>
          <w:rStyle w:val="Ttulo1Car"/>
          <w:rFonts w:eastAsiaTheme="minorHAnsi" w:cstheme="minorBidi"/>
          <w:bCs w:val="0"/>
          <w:caps w:val="0"/>
          <w:color w:val="000000" w:themeColor="text1"/>
          <w:sz w:val="36"/>
          <w:szCs w:val="22"/>
          <w:lang w:val="es-MX"/>
        </w:rPr>
      </w:pPr>
    </w:p>
    <w:p w:rsidR="00224D9C" w:rsidRDefault="00224D9C" w:rsidP="00ED0F9F">
      <w:pPr>
        <w:rPr>
          <w:rStyle w:val="Ttulo1Car"/>
          <w:rFonts w:eastAsiaTheme="minorHAnsi" w:cstheme="minorBidi"/>
          <w:bCs w:val="0"/>
          <w:caps w:val="0"/>
          <w:color w:val="000000" w:themeColor="text1"/>
          <w:sz w:val="36"/>
          <w:szCs w:val="22"/>
          <w:lang w:val="es-MX"/>
        </w:rPr>
      </w:pPr>
      <w:r>
        <w:rPr>
          <w:noProof/>
          <w:color w:val="000000" w:themeColor="text1"/>
          <w:sz w:val="36"/>
          <w:lang w:val="es-MX"/>
        </w:rPr>
        <w:drawing>
          <wp:inline distT="0" distB="0" distL="0" distR="0">
            <wp:extent cx="5759450" cy="1837272"/>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017-12-19_Logbook.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1837272"/>
                    </a:xfrm>
                    <a:prstGeom prst="rect">
                      <a:avLst/>
                    </a:prstGeom>
                  </pic:spPr>
                </pic:pic>
              </a:graphicData>
            </a:graphic>
          </wp:inline>
        </w:drawing>
      </w:r>
    </w:p>
    <w:p w:rsidR="005E27C3" w:rsidRDefault="005E27C3" w:rsidP="00ED0F9F">
      <w:pPr>
        <w:rPr>
          <w:rStyle w:val="Ttulo1Car"/>
          <w:rFonts w:eastAsiaTheme="minorHAnsi" w:cstheme="minorBidi"/>
          <w:bCs w:val="0"/>
          <w:caps w:val="0"/>
          <w:color w:val="000000" w:themeColor="text1"/>
          <w:sz w:val="36"/>
          <w:szCs w:val="22"/>
          <w:lang w:val="es-MX"/>
        </w:rPr>
      </w:pPr>
      <w:r w:rsidRPr="009024F8">
        <w:rPr>
          <w:rFonts w:cs="Arial"/>
          <w:b/>
          <w:sz w:val="20"/>
          <w:szCs w:val="20"/>
          <w:lang w:val="fr-CH"/>
        </w:rPr>
        <w:t xml:space="preserve">Fig. </w:t>
      </w:r>
      <w:r>
        <w:rPr>
          <w:rFonts w:cs="Arial"/>
          <w:b/>
          <w:sz w:val="20"/>
          <w:szCs w:val="20"/>
          <w:lang w:val="fr-CH"/>
        </w:rPr>
        <w:t>7</w:t>
      </w:r>
      <w:r>
        <w:rPr>
          <w:rFonts w:cs="Arial"/>
          <w:b/>
          <w:sz w:val="20"/>
          <w:szCs w:val="20"/>
          <w:lang w:val="fr-CH"/>
        </w:rPr>
        <w:t>7</w:t>
      </w:r>
      <w:r>
        <w:rPr>
          <w:rFonts w:cs="Arial"/>
          <w:b/>
          <w:sz w:val="20"/>
          <w:szCs w:val="20"/>
          <w:lang w:val="fr-CH"/>
        </w:rPr>
        <w:t xml:space="preserve"> </w:t>
      </w:r>
      <w:proofErr w:type="spellStart"/>
      <w:r>
        <w:rPr>
          <w:rFonts w:cs="Arial"/>
          <w:sz w:val="20"/>
          <w:szCs w:val="20"/>
          <w:lang w:val="fr-CH"/>
        </w:rPr>
        <w:t>Bitácora</w:t>
      </w:r>
      <w:proofErr w:type="spellEnd"/>
      <w:r>
        <w:rPr>
          <w:rFonts w:cs="Arial"/>
          <w:sz w:val="20"/>
          <w:szCs w:val="20"/>
          <w:lang w:val="fr-CH"/>
        </w:rPr>
        <w:t xml:space="preserve"> de </w:t>
      </w:r>
      <w:proofErr w:type="spellStart"/>
      <w:r>
        <w:rPr>
          <w:rFonts w:cs="Arial"/>
          <w:sz w:val="20"/>
          <w:szCs w:val="20"/>
          <w:lang w:val="fr-CH"/>
        </w:rPr>
        <w:t>trabajos</w:t>
      </w:r>
      <w:proofErr w:type="spellEnd"/>
      <w:r>
        <w:rPr>
          <w:rFonts w:cs="Arial"/>
          <w:sz w:val="20"/>
          <w:szCs w:val="20"/>
          <w:lang w:val="fr-CH"/>
        </w:rPr>
        <w:t xml:space="preserve"> en </w:t>
      </w:r>
      <w:proofErr w:type="spellStart"/>
      <w:r>
        <w:rPr>
          <w:rFonts w:cs="Arial"/>
          <w:sz w:val="20"/>
          <w:szCs w:val="20"/>
          <w:lang w:val="fr-CH"/>
        </w:rPr>
        <w:t>sitio</w:t>
      </w:r>
      <w:proofErr w:type="spellEnd"/>
    </w:p>
    <w:p w:rsidR="00ED0F9F" w:rsidRDefault="00ED0F9F" w:rsidP="00610EF1">
      <w:pPr>
        <w:pStyle w:val="Headline"/>
        <w:rPr>
          <w:szCs w:val="24"/>
        </w:rPr>
      </w:pPr>
      <w:bookmarkStart w:id="20" w:name="_Toc500294118"/>
      <w:r w:rsidRPr="00ED0F9F">
        <w:rPr>
          <w:rStyle w:val="Ttulo1Car"/>
          <w:rFonts w:eastAsiaTheme="minorHAnsi" w:cstheme="minorBidi"/>
          <w:bCs/>
          <w:caps/>
          <w:color w:val="000000" w:themeColor="text1"/>
          <w:sz w:val="36"/>
          <w:szCs w:val="22"/>
          <w:lang w:val="es-MX"/>
        </w:rPr>
        <w:lastRenderedPageBreak/>
        <w:t>CONCLUSIONES</w:t>
      </w:r>
      <w:bookmarkEnd w:id="20"/>
      <w:r w:rsidRPr="00ED0F9F">
        <w:rPr>
          <w:szCs w:val="24"/>
        </w:rPr>
        <w:t xml:space="preserve"> </w:t>
      </w:r>
    </w:p>
    <w:p w:rsidR="00ED0F9F" w:rsidRDefault="00ED0F9F" w:rsidP="00ED0F9F">
      <w:pPr>
        <w:rPr>
          <w:szCs w:val="24"/>
        </w:rPr>
      </w:pPr>
    </w:p>
    <w:p w:rsidR="00ED0F9F" w:rsidRDefault="00ED0F9F" w:rsidP="00ED0F9F">
      <w:pPr>
        <w:rPr>
          <w:szCs w:val="24"/>
        </w:rPr>
      </w:pPr>
      <w:r>
        <w:rPr>
          <w:szCs w:val="24"/>
        </w:rPr>
        <w:t xml:space="preserve">El presente informe enmarca las actividades realizadas para el cumplimiento del contrato que enmarca </w:t>
      </w:r>
      <w:r w:rsidR="00D76E15">
        <w:rPr>
          <w:szCs w:val="24"/>
        </w:rPr>
        <w:t>la inspección</w:t>
      </w:r>
      <w:r>
        <w:rPr>
          <w:szCs w:val="24"/>
        </w:rPr>
        <w:t xml:space="preserve"> de 1 torre meteorológicas </w:t>
      </w:r>
      <w:r w:rsidR="00D76E15">
        <w:rPr>
          <w:szCs w:val="24"/>
        </w:rPr>
        <w:t>81</w:t>
      </w:r>
      <w:r>
        <w:rPr>
          <w:szCs w:val="24"/>
        </w:rPr>
        <w:t>m de altura</w:t>
      </w:r>
      <w:r w:rsidR="005E27C3">
        <w:rPr>
          <w:szCs w:val="24"/>
        </w:rPr>
        <w:t>, el mantenimiento correctivo de la  veleta 58m y la sustitución del cable de tierra.</w:t>
      </w:r>
    </w:p>
    <w:p w:rsidR="00ED0F9F" w:rsidRDefault="00ED0F9F" w:rsidP="00ED0F9F">
      <w:pPr>
        <w:rPr>
          <w:szCs w:val="24"/>
        </w:rPr>
      </w:pPr>
    </w:p>
    <w:p w:rsidR="00ED0F9F" w:rsidRDefault="00ED0F9F" w:rsidP="00ED0F9F">
      <w:pPr>
        <w:rPr>
          <w:szCs w:val="24"/>
        </w:rPr>
      </w:pPr>
      <w:r>
        <w:rPr>
          <w:szCs w:val="24"/>
        </w:rPr>
        <w:t>Sin más por el momento, quedo a sus finas atenciones.</w:t>
      </w:r>
    </w:p>
    <w:p w:rsidR="00ED0F9F" w:rsidRDefault="00ED0F9F" w:rsidP="00ED0F9F">
      <w:pPr>
        <w:rPr>
          <w:szCs w:val="24"/>
        </w:rPr>
      </w:pPr>
    </w:p>
    <w:p w:rsidR="00ED0F9F" w:rsidRDefault="00ED0F9F" w:rsidP="00ED0F9F">
      <w:pPr>
        <w:rPr>
          <w:szCs w:val="24"/>
        </w:rPr>
      </w:pPr>
    </w:p>
    <w:p w:rsidR="00ED0F9F" w:rsidRDefault="00ED0F9F" w:rsidP="00ED0F9F">
      <w:pPr>
        <w:jc w:val="center"/>
        <w:rPr>
          <w:szCs w:val="24"/>
        </w:rPr>
      </w:pPr>
      <w:r>
        <w:rPr>
          <w:szCs w:val="24"/>
        </w:rPr>
        <w:t>ATENTAMENTE,</w:t>
      </w:r>
    </w:p>
    <w:p w:rsidR="00ED0F9F" w:rsidRDefault="00ED0F9F" w:rsidP="00ED0F9F">
      <w:pPr>
        <w:jc w:val="center"/>
        <w:rPr>
          <w:szCs w:val="24"/>
        </w:rPr>
      </w:pPr>
      <w:r>
        <w:rPr>
          <w:noProof/>
          <w:lang w:val="es-ES_tradnl" w:eastAsia="es-ES_tradnl"/>
        </w:rPr>
        <w:drawing>
          <wp:anchor distT="0" distB="0" distL="114300" distR="114300" simplePos="0" relativeHeight="251697152" behindDoc="0" locked="0" layoutInCell="1" allowOverlap="1" wp14:anchorId="05EE788C" wp14:editId="28933E78">
            <wp:simplePos x="0" y="0"/>
            <wp:positionH relativeFrom="column">
              <wp:posOffset>2287270</wp:posOffset>
            </wp:positionH>
            <wp:positionV relativeFrom="paragraph">
              <wp:posOffset>81280</wp:posOffset>
            </wp:positionV>
            <wp:extent cx="971550" cy="85725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155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0F9F" w:rsidRDefault="00ED0F9F" w:rsidP="00ED0F9F">
      <w:pPr>
        <w:jc w:val="center"/>
        <w:rPr>
          <w:szCs w:val="24"/>
        </w:rPr>
      </w:pPr>
    </w:p>
    <w:p w:rsidR="00ED0F9F" w:rsidRDefault="00ED0F9F" w:rsidP="00ED0F9F">
      <w:pPr>
        <w:spacing w:after="0" w:line="240" w:lineRule="auto"/>
        <w:jc w:val="center"/>
        <w:rPr>
          <w:b/>
          <w:szCs w:val="24"/>
        </w:rPr>
      </w:pPr>
    </w:p>
    <w:p w:rsidR="00ED0F9F" w:rsidRDefault="00ED0F9F" w:rsidP="00ED0F9F">
      <w:pPr>
        <w:spacing w:after="0" w:line="240" w:lineRule="auto"/>
        <w:jc w:val="center"/>
        <w:rPr>
          <w:b/>
          <w:szCs w:val="24"/>
        </w:rPr>
      </w:pPr>
    </w:p>
    <w:p w:rsidR="00ED0F9F" w:rsidRDefault="00ED0F9F" w:rsidP="00ED0F9F">
      <w:pPr>
        <w:spacing w:after="0" w:line="240" w:lineRule="auto"/>
        <w:jc w:val="center"/>
        <w:rPr>
          <w:b/>
          <w:szCs w:val="24"/>
        </w:rPr>
      </w:pPr>
    </w:p>
    <w:p w:rsidR="00ED0F9F" w:rsidRPr="00BC3EC7" w:rsidRDefault="00ED0F9F" w:rsidP="00ED0F9F">
      <w:pPr>
        <w:spacing w:after="0" w:line="240" w:lineRule="auto"/>
        <w:jc w:val="center"/>
        <w:rPr>
          <w:b/>
          <w:szCs w:val="24"/>
        </w:rPr>
      </w:pPr>
      <w:r w:rsidRPr="00BC3EC7">
        <w:rPr>
          <w:b/>
          <w:szCs w:val="24"/>
        </w:rPr>
        <w:t>RAFAEL ORDOÑEZ SEGURA</w:t>
      </w:r>
    </w:p>
    <w:p w:rsidR="00ED0F9F" w:rsidRPr="00BC3EC7" w:rsidRDefault="00ED0F9F" w:rsidP="00ED0F9F">
      <w:pPr>
        <w:spacing w:after="0" w:line="240" w:lineRule="auto"/>
        <w:jc w:val="center"/>
        <w:rPr>
          <w:b/>
          <w:szCs w:val="24"/>
        </w:rPr>
      </w:pPr>
      <w:r>
        <w:rPr>
          <w:b/>
          <w:szCs w:val="24"/>
        </w:rPr>
        <w:t>DIRECTOR</w:t>
      </w:r>
      <w:r w:rsidRPr="00BC3EC7">
        <w:rPr>
          <w:b/>
          <w:szCs w:val="24"/>
        </w:rPr>
        <w:t xml:space="preserve"> GENERAL</w:t>
      </w:r>
    </w:p>
    <w:p w:rsidR="00ED0F9F" w:rsidRPr="00BC3EC7" w:rsidRDefault="00ED0F9F" w:rsidP="00ED0F9F">
      <w:pPr>
        <w:spacing w:after="0" w:line="240" w:lineRule="auto"/>
        <w:jc w:val="center"/>
        <w:rPr>
          <w:b/>
          <w:szCs w:val="24"/>
        </w:rPr>
      </w:pPr>
      <w:r w:rsidRPr="00BC3EC7">
        <w:rPr>
          <w:b/>
          <w:szCs w:val="24"/>
        </w:rPr>
        <w:t>TELENER 360, SA DE CV</w:t>
      </w:r>
    </w:p>
    <w:p w:rsidR="00ED0F9F" w:rsidRPr="00ED0F9F" w:rsidRDefault="00ED0F9F" w:rsidP="00ED0F9F">
      <w:pPr>
        <w:spacing w:line="276" w:lineRule="auto"/>
        <w:jc w:val="left"/>
        <w:rPr>
          <w:bCs/>
          <w:color w:val="8C8C8C"/>
          <w:sz w:val="20"/>
          <w:szCs w:val="18"/>
          <w:lang w:val="es-MX"/>
        </w:rPr>
      </w:pPr>
    </w:p>
    <w:p w:rsidR="00ED0F9F" w:rsidRDefault="00ED0F9F" w:rsidP="00ED0F9F">
      <w:pPr>
        <w:rPr>
          <w:szCs w:val="24"/>
        </w:rPr>
      </w:pPr>
    </w:p>
    <w:p w:rsidR="00ED0F9F" w:rsidRDefault="00ED0F9F" w:rsidP="00ED0F9F">
      <w:pPr>
        <w:rPr>
          <w:szCs w:val="24"/>
        </w:rPr>
      </w:pPr>
    </w:p>
    <w:sectPr w:rsidR="00ED0F9F" w:rsidSect="00A85BBC">
      <w:footerReference w:type="default" r:id="rId97"/>
      <w:footerReference w:type="first" r:id="rId98"/>
      <w:pgSz w:w="11906" w:h="16838" w:code="9"/>
      <w:pgMar w:top="1134" w:right="1418" w:bottom="1559" w:left="1418" w:header="709" w:footer="51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950" w:rsidRDefault="007A6950" w:rsidP="000211C9">
      <w:pPr>
        <w:spacing w:after="0" w:line="240" w:lineRule="auto"/>
      </w:pPr>
      <w:r>
        <w:separator/>
      </w:r>
    </w:p>
  </w:endnote>
  <w:endnote w:type="continuationSeparator" w:id="0">
    <w:p w:rsidR="007A6950" w:rsidRDefault="007A6950" w:rsidP="00021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5670"/>
    </w:tblGrid>
    <w:tr w:rsidR="002F0BD4" w:rsidTr="006351CA">
      <w:tc>
        <w:tcPr>
          <w:tcW w:w="3601" w:type="dxa"/>
        </w:tcPr>
        <w:p w:rsidR="002F0BD4" w:rsidRPr="00761C4B" w:rsidRDefault="002F0BD4" w:rsidP="009B6A80">
          <w:pPr>
            <w:pStyle w:val="Piedepgina"/>
            <w:jc w:val="left"/>
            <w:rPr>
              <w:lang w:val="en-US"/>
            </w:rPr>
          </w:pPr>
          <w:r>
            <w:rPr>
              <w:b/>
              <w:bCs/>
              <w:noProof/>
              <w:sz w:val="20"/>
              <w:szCs w:val="20"/>
              <w:lang w:val="en-US"/>
            </w:rPr>
            <mc:AlternateContent>
              <mc:Choice Requires="wps">
                <w:drawing>
                  <wp:anchor distT="0" distB="0" distL="114300" distR="114300" simplePos="0" relativeHeight="251656192" behindDoc="0" locked="1" layoutInCell="0" allowOverlap="1" wp14:anchorId="74B06B3F" wp14:editId="2F0F3E4B">
                    <wp:simplePos x="0" y="0"/>
                    <wp:positionH relativeFrom="leftMargin">
                      <wp:posOffset>900430</wp:posOffset>
                    </wp:positionH>
                    <wp:positionV relativeFrom="bottomMargin">
                      <wp:posOffset>252095</wp:posOffset>
                    </wp:positionV>
                    <wp:extent cx="5760000" cy="0"/>
                    <wp:effectExtent l="0" t="0" r="12700" b="19050"/>
                    <wp:wrapNone/>
                    <wp:docPr id="11" name="Gerade Verbindung 18"/>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rgbClr val="8C8C8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D94DE7" id="Gerade Verbindung 18" o:spid="_x0000_s1026" style="position:absolute;z-index:251656192;visibility:visible;mso-wrap-style:square;mso-width-percent:0;mso-wrap-distance-left:9pt;mso-wrap-distance-top:0;mso-wrap-distance-right:9pt;mso-wrap-distance-bottom:0;mso-position-horizontal:absolute;mso-position-horizontal-relative:left-margin-area;mso-position-vertical:absolute;mso-position-vertical-relative:bottom-margin-area;mso-width-percent:0;mso-width-relative:margin" from="70.9pt,19.85pt" to="524.4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" o:allowincell="f" strokecolor="#8c8c8c" strokeweight=".5pt">
                    <w10:wrap anchorx="margin" anchory="margin"/>
                    <w10:anchorlock/>
                  </v:line>
                </w:pict>
              </mc:Fallback>
            </mc:AlternateContent>
          </w:r>
        </w:p>
      </w:tc>
      <w:tc>
        <w:tcPr>
          <w:tcW w:w="5670" w:type="dxa"/>
        </w:tcPr>
        <w:p w:rsidR="002F0BD4" w:rsidRPr="00633ACF" w:rsidRDefault="002F0BD4" w:rsidP="00CE5F15">
          <w:pPr>
            <w:pStyle w:val="Piedepgina"/>
            <w:tabs>
              <w:tab w:val="clear" w:pos="4536"/>
              <w:tab w:val="center" w:pos="3487"/>
            </w:tabs>
            <w:jc w:val="right"/>
          </w:pPr>
          <w:r w:rsidRPr="00BD45B0">
            <w:rPr>
              <w:bCs/>
              <w:sz w:val="20"/>
              <w:szCs w:val="20"/>
            </w:rPr>
            <w:t xml:space="preserve">   </w:t>
          </w:r>
          <w:r w:rsidRPr="00BD45B0">
            <w:rPr>
              <w:bCs/>
              <w:color w:val="0080B3"/>
              <w:sz w:val="20"/>
              <w:szCs w:val="20"/>
              <w14:textFill>
                <w14:solidFill>
                  <w14:srgbClr w14:val="0080B3">
                    <w14:lumMod w14:val="65000"/>
                  </w14:srgbClr>
                </w14:solidFill>
              </w14:textFill>
            </w:rPr>
            <w:t xml:space="preserve"> </w:t>
          </w:r>
          <w:r>
            <w:rPr>
              <w:bCs/>
              <w:caps/>
              <w:color w:val="0080B3"/>
              <w:sz w:val="20"/>
              <w:szCs w:val="20"/>
              <w14:textFill>
                <w14:solidFill>
                  <w14:srgbClr w14:val="0080B3">
                    <w14:lumMod w14:val="65000"/>
                  </w14:srgbClr>
                </w14:solidFill>
              </w14:textFill>
            </w:rPr>
            <w:fldChar w:fldCharType="begin"/>
          </w:r>
          <w:r>
            <w:rPr>
              <w:bCs/>
              <w:caps/>
              <w:color w:val="0080B3"/>
              <w:sz w:val="20"/>
              <w:szCs w:val="20"/>
              <w14:textFill>
                <w14:solidFill>
                  <w14:srgbClr w14:val="0080B3">
                    <w14:lumMod w14:val="65000"/>
                  </w14:srgbClr>
                </w14:solidFill>
              </w14:textFill>
            </w:rPr>
            <w:instrText xml:space="preserve"> STYLEREF  Table  \* MERGEFORMAT </w:instrText>
          </w:r>
          <w:r>
            <w:rPr>
              <w:bCs/>
              <w:caps/>
              <w:color w:val="0080B3"/>
              <w:sz w:val="20"/>
              <w:szCs w:val="20"/>
              <w14:textFill>
                <w14:solidFill>
                  <w14:srgbClr w14:val="0080B3">
                    <w14:lumMod w14:val="65000"/>
                  </w14:srgbClr>
                </w14:solidFill>
              </w14:textFill>
            </w:rPr>
            <w:fldChar w:fldCharType="end"/>
          </w:r>
          <w:r>
            <w:rPr>
              <w:bCs/>
              <w:caps/>
              <w:color w:val="0080B3"/>
              <w:sz w:val="20"/>
              <w:szCs w:val="20"/>
              <w14:textFill>
                <w14:solidFill>
                  <w14:srgbClr w14:val="0080B3">
                    <w14:lumMod w14:val="65000"/>
                  </w14:srgbClr>
                </w14:solidFill>
              </w14:textFill>
            </w:rPr>
            <w:t xml:space="preserve">        </w:t>
          </w:r>
          <w:r w:rsidRPr="00633ACF">
            <w:rPr>
              <w:bCs/>
              <w:sz w:val="20"/>
              <w:szCs w:val="20"/>
            </w:rPr>
            <w:t xml:space="preserve"> </w:t>
          </w:r>
        </w:p>
      </w:tc>
    </w:tr>
  </w:tbl>
  <w:p w:rsidR="002F0BD4" w:rsidRPr="00AC759C" w:rsidRDefault="002F0BD4" w:rsidP="00AC75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5821"/>
    </w:tblGrid>
    <w:tr w:rsidR="002F0BD4" w:rsidTr="009B6A80">
      <w:tc>
        <w:tcPr>
          <w:tcW w:w="3601" w:type="dxa"/>
        </w:tcPr>
        <w:p w:rsidR="002F0BD4" w:rsidRPr="00761C4B" w:rsidRDefault="002F0BD4" w:rsidP="009B6A80">
          <w:pPr>
            <w:pStyle w:val="Piedepgina"/>
            <w:jc w:val="left"/>
            <w:rPr>
              <w:lang w:val="en-US"/>
            </w:rPr>
          </w:pPr>
          <w:r>
            <w:rPr>
              <w:noProof/>
              <w:sz w:val="20"/>
              <w:szCs w:val="20"/>
              <w:lang w:val="en-US"/>
            </w:rPr>
            <w:fldChar w:fldCharType="begin"/>
          </w:r>
          <w:r>
            <w:rPr>
              <w:noProof/>
              <w:sz w:val="20"/>
              <w:szCs w:val="20"/>
              <w:lang w:val="en-US"/>
            </w:rPr>
            <w:instrText xml:space="preserve"> TITLE   \* MERGEFORMAT </w:instrText>
          </w:r>
          <w:r>
            <w:rPr>
              <w:noProof/>
              <w:sz w:val="20"/>
              <w:szCs w:val="20"/>
              <w:lang w:val="en-US"/>
            </w:rPr>
            <w:fldChar w:fldCharType="separate"/>
          </w:r>
          <w:r w:rsidR="00F526BB">
            <w:rPr>
              <w:noProof/>
              <w:sz w:val="20"/>
              <w:szCs w:val="20"/>
              <w:lang w:val="en-US"/>
            </w:rPr>
            <w:t>INFORME DE INSPECCIÓN</w:t>
          </w:r>
          <w:r>
            <w:rPr>
              <w:noProof/>
              <w:sz w:val="20"/>
              <w:szCs w:val="20"/>
              <w:lang w:val="en-US"/>
            </w:rPr>
            <w:fldChar w:fldCharType="end"/>
          </w:r>
          <w:r>
            <w:rPr>
              <w:b/>
              <w:bCs/>
              <w:noProof/>
              <w:sz w:val="20"/>
              <w:szCs w:val="20"/>
              <w:lang w:val="en-US"/>
            </w:rPr>
            <mc:AlternateContent>
              <mc:Choice Requires="wps">
                <w:drawing>
                  <wp:anchor distT="0" distB="0" distL="114300" distR="114300" simplePos="0" relativeHeight="251660288" behindDoc="0" locked="1" layoutInCell="0" allowOverlap="1" wp14:anchorId="76D5A2C7" wp14:editId="7CD29CD5">
                    <wp:simplePos x="0" y="0"/>
                    <wp:positionH relativeFrom="leftMargin">
                      <wp:posOffset>900430</wp:posOffset>
                    </wp:positionH>
                    <wp:positionV relativeFrom="bottomMargin">
                      <wp:posOffset>252095</wp:posOffset>
                    </wp:positionV>
                    <wp:extent cx="5760000" cy="0"/>
                    <wp:effectExtent l="0" t="0" r="12700" b="19050"/>
                    <wp:wrapNone/>
                    <wp:docPr id="12" name="Gerade Verbindung 18"/>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rgbClr val="8C8C8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408495" id="Gerade Verbindung 18" o:spid="_x0000_s1026" style="position:absolute;z-index:251660288;visibility:visible;mso-wrap-style:square;mso-width-percent:0;mso-wrap-distance-left:9pt;mso-wrap-distance-top:0;mso-wrap-distance-right:9pt;mso-wrap-distance-bottom:0;mso-position-horizontal:absolute;mso-position-horizontal-relative:left-margin-area;mso-position-vertical:absolute;mso-position-vertical-relative:bottom-margin-area;mso-width-percent:0;mso-width-relative:margin" from="70.9pt,19.85pt" to="524.4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" o:allowincell="f" strokecolor="#8c8c8c" strokeweight=".5pt">
                    <w10:wrap anchorx="margin" anchory="margin"/>
                    <w10:anchorlock/>
                  </v:line>
                </w:pict>
              </mc:Fallback>
            </mc:AlternateContent>
          </w:r>
        </w:p>
      </w:tc>
      <w:tc>
        <w:tcPr>
          <w:tcW w:w="5821" w:type="dxa"/>
        </w:tcPr>
        <w:p w:rsidR="002F0BD4" w:rsidRPr="00633ACF" w:rsidRDefault="002F0BD4" w:rsidP="009B6A80">
          <w:pPr>
            <w:pStyle w:val="Piedepgina"/>
            <w:tabs>
              <w:tab w:val="clear" w:pos="4536"/>
              <w:tab w:val="center" w:pos="3487"/>
            </w:tabs>
            <w:jc w:val="right"/>
          </w:pPr>
          <w:r w:rsidRPr="00761C4B">
            <w:rPr>
              <w:bCs/>
              <w:sz w:val="20"/>
              <w:szCs w:val="20"/>
              <w:lang w:val="en-US"/>
            </w:rPr>
            <w:t xml:space="preserve">   </w:t>
          </w:r>
          <w:r w:rsidRPr="00761C4B">
            <w:rPr>
              <w:bCs/>
              <w:color w:val="0080B3"/>
              <w:sz w:val="20"/>
              <w:szCs w:val="20"/>
              <w:lang w:val="en-US"/>
              <w14:textFill>
                <w14:solidFill>
                  <w14:srgbClr w14:val="0080B3">
                    <w14:lumMod w14:val="65000"/>
                  </w14:srgbClr>
                </w14:solidFill>
              </w14:textFill>
            </w:rPr>
            <w:t xml:space="preserve"> </w:t>
          </w:r>
          <w:r>
            <w:rPr>
              <w:bCs/>
              <w:caps/>
              <w:color w:val="0080B3"/>
              <w:sz w:val="20"/>
              <w:szCs w:val="20"/>
              <w14:textFill>
                <w14:solidFill>
                  <w14:srgbClr w14:val="0080B3">
                    <w14:lumMod w14:val="65000"/>
                  </w14:srgbClr>
                </w14:solidFill>
              </w14:textFill>
            </w:rPr>
            <w:fldChar w:fldCharType="begin"/>
          </w:r>
          <w:r>
            <w:rPr>
              <w:bCs/>
              <w:caps/>
              <w:color w:val="0080B3"/>
              <w:sz w:val="20"/>
              <w:szCs w:val="20"/>
              <w14:textFill>
                <w14:solidFill>
                  <w14:srgbClr w14:val="0080B3">
                    <w14:lumMod w14:val="65000"/>
                  </w14:srgbClr>
                </w14:solidFill>
              </w14:textFill>
            </w:rPr>
            <w:instrText xml:space="preserve"> STYLEREF  Headline  \* MERGEFORMAT </w:instrText>
          </w:r>
          <w:r>
            <w:rPr>
              <w:bCs/>
              <w:caps/>
              <w:color w:val="0080B3"/>
              <w:sz w:val="20"/>
              <w:szCs w:val="20"/>
              <w14:textFill>
                <w14:solidFill>
                  <w14:srgbClr w14:val="0080B3">
                    <w14:lumMod w14:val="65000"/>
                  </w14:srgbClr>
                </w14:solidFill>
              </w14:textFill>
            </w:rPr>
            <w:fldChar w:fldCharType="separate"/>
          </w:r>
          <w:r w:rsidR="00F526BB">
            <w:rPr>
              <w:bCs/>
              <w:caps/>
              <w:noProof/>
              <w:color w:val="0080B3"/>
              <w:sz w:val="20"/>
              <w:szCs w:val="20"/>
              <w14:textFill>
                <w14:solidFill>
                  <w14:srgbClr w14:val="0080B3">
                    <w14:lumMod w14:val="65000"/>
                  </w14:srgbClr>
                </w14:solidFill>
              </w14:textFill>
            </w:rPr>
            <w:t>INFORMACIÓN GENERAL</w:t>
          </w:r>
          <w:r>
            <w:rPr>
              <w:bCs/>
              <w:caps/>
              <w:color w:val="0080B3"/>
              <w:sz w:val="20"/>
              <w:szCs w:val="20"/>
              <w14:textFill>
                <w14:solidFill>
                  <w14:srgbClr w14:val="0080B3">
                    <w14:lumMod w14:val="65000"/>
                  </w14:srgbClr>
                </w14:solidFill>
              </w14:textFill>
            </w:rPr>
            <w:fldChar w:fldCharType="end"/>
          </w:r>
          <w:r w:rsidRPr="00633ACF">
            <w:rPr>
              <w:bCs/>
              <w:sz w:val="20"/>
              <w:szCs w:val="20"/>
            </w:rPr>
            <w:t xml:space="preserve"> </w:t>
          </w:r>
          <w:r w:rsidRPr="00633ACF">
            <w:rPr>
              <w:bCs/>
              <w:sz w:val="20"/>
              <w:szCs w:val="20"/>
            </w:rPr>
            <w:fldChar w:fldCharType="begin"/>
          </w:r>
          <w:r w:rsidRPr="00633ACF">
            <w:rPr>
              <w:bCs/>
              <w:sz w:val="20"/>
              <w:szCs w:val="20"/>
            </w:rPr>
            <w:instrText>PAGE</w:instrText>
          </w:r>
          <w:r w:rsidRPr="00633ACF">
            <w:rPr>
              <w:bCs/>
              <w:sz w:val="20"/>
              <w:szCs w:val="20"/>
            </w:rPr>
            <w:fldChar w:fldCharType="separate"/>
          </w:r>
          <w:r>
            <w:rPr>
              <w:bCs/>
              <w:noProof/>
              <w:sz w:val="20"/>
              <w:szCs w:val="20"/>
            </w:rPr>
            <w:t>0</w:t>
          </w:r>
          <w:r w:rsidRPr="00633ACF">
            <w:rPr>
              <w:bCs/>
              <w:sz w:val="20"/>
              <w:szCs w:val="20"/>
            </w:rPr>
            <w:fldChar w:fldCharType="end"/>
          </w:r>
          <w:r w:rsidRPr="00633ACF">
            <w:rPr>
              <w:sz w:val="20"/>
              <w:szCs w:val="20"/>
            </w:rPr>
            <w:t xml:space="preserve"> </w:t>
          </w:r>
          <w:r w:rsidRPr="00633ACF">
            <w:rPr>
              <w:sz w:val="20"/>
              <w:szCs w:val="20"/>
            </w:rPr>
            <w:t xml:space="preserve">/ </w:t>
          </w:r>
          <w:r w:rsidRPr="00633ACF">
            <w:rPr>
              <w:bCs/>
              <w:sz w:val="20"/>
              <w:szCs w:val="20"/>
            </w:rPr>
            <w:fldChar w:fldCharType="begin"/>
          </w:r>
          <w:r w:rsidRPr="00633ACF">
            <w:rPr>
              <w:bCs/>
              <w:sz w:val="20"/>
              <w:szCs w:val="20"/>
            </w:rPr>
            <w:instrText xml:space="preserve"> = </w:instrText>
          </w:r>
          <w:r w:rsidRPr="00633ACF">
            <w:rPr>
              <w:bCs/>
              <w:sz w:val="20"/>
              <w:szCs w:val="20"/>
            </w:rPr>
            <w:fldChar w:fldCharType="begin"/>
          </w:r>
          <w:r w:rsidRPr="00633ACF">
            <w:rPr>
              <w:bCs/>
              <w:sz w:val="20"/>
              <w:szCs w:val="20"/>
            </w:rPr>
            <w:instrText>NUMPAGES</w:instrText>
          </w:r>
          <w:r w:rsidRPr="00633ACF">
            <w:rPr>
              <w:bCs/>
              <w:sz w:val="20"/>
              <w:szCs w:val="20"/>
            </w:rPr>
            <w:fldChar w:fldCharType="separate"/>
          </w:r>
          <w:r w:rsidR="00F526BB">
            <w:rPr>
              <w:bCs/>
              <w:noProof/>
              <w:sz w:val="20"/>
              <w:szCs w:val="20"/>
            </w:rPr>
            <w:instrText>45</w:instrText>
          </w:r>
          <w:r w:rsidRPr="00633ACF">
            <w:rPr>
              <w:bCs/>
              <w:sz w:val="20"/>
              <w:szCs w:val="20"/>
            </w:rPr>
            <w:fldChar w:fldCharType="end"/>
          </w:r>
          <w:r w:rsidRPr="00633ACF">
            <w:rPr>
              <w:bCs/>
              <w:sz w:val="20"/>
              <w:szCs w:val="20"/>
            </w:rPr>
            <w:instrText xml:space="preserve"> -1 </w:instrText>
          </w:r>
          <w:r w:rsidRPr="00633ACF">
            <w:rPr>
              <w:bCs/>
              <w:sz w:val="20"/>
              <w:szCs w:val="20"/>
            </w:rPr>
            <w:fldChar w:fldCharType="separate"/>
          </w:r>
          <w:r w:rsidR="00F526BB">
            <w:rPr>
              <w:bCs/>
              <w:noProof/>
              <w:sz w:val="20"/>
              <w:szCs w:val="20"/>
            </w:rPr>
            <w:t>44</w:t>
          </w:r>
          <w:r w:rsidRPr="00633ACF">
            <w:rPr>
              <w:bCs/>
              <w:sz w:val="20"/>
              <w:szCs w:val="20"/>
            </w:rPr>
            <w:fldChar w:fldCharType="end"/>
          </w:r>
        </w:p>
      </w:tc>
    </w:tr>
  </w:tbl>
  <w:p w:rsidR="002F0BD4" w:rsidRPr="00AC3D1C" w:rsidRDefault="002F0BD4" w:rsidP="005D6DB1">
    <w:pPr>
      <w:pStyle w:val="Piedepgina"/>
      <w:rPr>
        <w:sz w:val="20"/>
        <w:szCs w:val="2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5670"/>
    </w:tblGrid>
    <w:tr w:rsidR="002F0BD4" w:rsidTr="00610EF1">
      <w:tc>
        <w:tcPr>
          <w:tcW w:w="3601" w:type="dxa"/>
        </w:tcPr>
        <w:p w:rsidR="002F0BD4" w:rsidRPr="00761C4B" w:rsidRDefault="002F0BD4" w:rsidP="009B6A80">
          <w:pPr>
            <w:pStyle w:val="Piedepgina"/>
            <w:jc w:val="left"/>
            <w:rPr>
              <w:lang w:val="en-US"/>
            </w:rPr>
          </w:pPr>
          <w:r>
            <w:rPr>
              <w:b/>
              <w:bCs/>
              <w:noProof/>
              <w:sz w:val="20"/>
              <w:szCs w:val="20"/>
              <w:lang w:val="en-US"/>
            </w:rPr>
            <mc:AlternateContent>
              <mc:Choice Requires="wps">
                <w:drawing>
                  <wp:anchor distT="0" distB="0" distL="114300" distR="114300" simplePos="0" relativeHeight="251658240" behindDoc="0" locked="1" layoutInCell="0" allowOverlap="1" wp14:anchorId="36D790FD" wp14:editId="06E20C43">
                    <wp:simplePos x="0" y="0"/>
                    <wp:positionH relativeFrom="leftMargin">
                      <wp:posOffset>900430</wp:posOffset>
                    </wp:positionH>
                    <wp:positionV relativeFrom="bottomMargin">
                      <wp:posOffset>252095</wp:posOffset>
                    </wp:positionV>
                    <wp:extent cx="5760000" cy="0"/>
                    <wp:effectExtent l="0" t="0" r="12700" b="19050"/>
                    <wp:wrapNone/>
                    <wp:docPr id="7" name="Gerade Verbindung 18"/>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rgbClr val="8C8C8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08C482" id="Gerade Verbindung 18" o:spid="_x0000_s1026" style="position:absolute;z-index:251658240;visibility:visible;mso-wrap-style:square;mso-width-percent:0;mso-wrap-distance-left:9pt;mso-wrap-distance-top:0;mso-wrap-distance-right:9pt;mso-wrap-distance-bottom:0;mso-position-horizontal:absolute;mso-position-horizontal-relative:left-margin-area;mso-position-vertical:absolute;mso-position-vertical-relative:bottom-margin-area;mso-width-percent:0;mso-width-relative:margin" from="70.9pt,19.85pt" to="524.4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" o:allowincell="f" strokecolor="#8c8c8c" strokeweight=".5pt">
                    <w10:wrap anchorx="margin" anchory="margin"/>
                    <w10:anchorlock/>
                  </v:line>
                </w:pict>
              </mc:Fallback>
            </mc:AlternateContent>
          </w:r>
        </w:p>
      </w:tc>
      <w:tc>
        <w:tcPr>
          <w:tcW w:w="5670" w:type="dxa"/>
          <w:shd w:val="clear" w:color="auto" w:fill="auto"/>
        </w:tcPr>
        <w:p w:rsidR="002F0BD4" w:rsidRPr="00610EF1" w:rsidRDefault="002F0BD4" w:rsidP="00D52C56">
          <w:pPr>
            <w:pStyle w:val="Piedepgina"/>
            <w:tabs>
              <w:tab w:val="clear" w:pos="4536"/>
              <w:tab w:val="center" w:pos="3487"/>
            </w:tabs>
            <w:jc w:val="right"/>
            <w:rPr>
              <w:color w:val="DDA643"/>
            </w:rPr>
          </w:pPr>
          <w:r w:rsidRPr="00610EF1">
            <w:rPr>
              <w:bCs/>
              <w:color w:val="DDA643"/>
              <w:sz w:val="20"/>
              <w:szCs w:val="20"/>
            </w:rPr>
            <w:t xml:space="preserve">    </w:t>
          </w:r>
          <w:r w:rsidRPr="00610EF1">
            <w:rPr>
              <w:bCs/>
              <w:caps/>
              <w:color w:val="DDA643"/>
              <w:sz w:val="20"/>
              <w:szCs w:val="20"/>
            </w:rPr>
            <w:fldChar w:fldCharType="begin"/>
          </w:r>
          <w:r w:rsidRPr="00610EF1">
            <w:rPr>
              <w:bCs/>
              <w:caps/>
              <w:color w:val="DDA643"/>
              <w:sz w:val="20"/>
              <w:szCs w:val="20"/>
            </w:rPr>
            <w:instrText xml:space="preserve"> STYLEREF  Table  \* MERGEFORMAT </w:instrText>
          </w:r>
          <w:r w:rsidRPr="00610EF1">
            <w:rPr>
              <w:bCs/>
              <w:caps/>
              <w:color w:val="DDA643"/>
              <w:sz w:val="20"/>
              <w:szCs w:val="20"/>
            </w:rPr>
            <w:fldChar w:fldCharType="separate"/>
          </w:r>
          <w:r w:rsidR="00F526BB">
            <w:rPr>
              <w:bCs/>
              <w:caps/>
              <w:noProof/>
              <w:color w:val="DDA643"/>
              <w:sz w:val="20"/>
              <w:szCs w:val="20"/>
            </w:rPr>
            <w:t>ÍNDICE</w:t>
          </w:r>
          <w:r w:rsidRPr="00610EF1">
            <w:rPr>
              <w:bCs/>
              <w:caps/>
              <w:color w:val="DDA643"/>
              <w:sz w:val="20"/>
              <w:szCs w:val="20"/>
            </w:rPr>
            <w:fldChar w:fldCharType="end"/>
          </w:r>
          <w:r w:rsidRPr="00610EF1">
            <w:rPr>
              <w:bCs/>
              <w:caps/>
              <w:color w:val="DDA643"/>
              <w:sz w:val="20"/>
              <w:szCs w:val="20"/>
            </w:rPr>
            <w:t xml:space="preserve">        </w:t>
          </w:r>
          <w:r w:rsidRPr="00610EF1">
            <w:rPr>
              <w:bCs/>
              <w:color w:val="DDA643"/>
              <w:sz w:val="20"/>
              <w:szCs w:val="20"/>
            </w:rPr>
            <w:t xml:space="preserve"> </w:t>
          </w:r>
        </w:p>
      </w:tc>
    </w:tr>
  </w:tbl>
  <w:p w:rsidR="002F0BD4" w:rsidRPr="00AC759C" w:rsidRDefault="002F0BD4" w:rsidP="00AC759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5821"/>
    </w:tblGrid>
    <w:tr w:rsidR="002F0BD4" w:rsidTr="009B6A80">
      <w:tc>
        <w:tcPr>
          <w:tcW w:w="3601" w:type="dxa"/>
        </w:tcPr>
        <w:p w:rsidR="002F0BD4" w:rsidRPr="00761C4B" w:rsidRDefault="002F0BD4" w:rsidP="009B6A80">
          <w:pPr>
            <w:pStyle w:val="Piedepgina"/>
            <w:jc w:val="left"/>
            <w:rPr>
              <w:lang w:val="en-US"/>
            </w:rPr>
          </w:pPr>
          <w:r>
            <w:rPr>
              <w:noProof/>
              <w:sz w:val="20"/>
              <w:szCs w:val="20"/>
              <w:lang w:val="en-US"/>
            </w:rPr>
            <w:fldChar w:fldCharType="begin"/>
          </w:r>
          <w:r>
            <w:rPr>
              <w:noProof/>
              <w:sz w:val="20"/>
              <w:szCs w:val="20"/>
              <w:lang w:val="en-US"/>
            </w:rPr>
            <w:instrText xml:space="preserve"> TITLE   \* MERGEFORMAT </w:instrText>
          </w:r>
          <w:r>
            <w:rPr>
              <w:noProof/>
              <w:sz w:val="20"/>
              <w:szCs w:val="20"/>
              <w:lang w:val="en-US"/>
            </w:rPr>
            <w:fldChar w:fldCharType="separate"/>
          </w:r>
          <w:r w:rsidR="00F526BB">
            <w:rPr>
              <w:noProof/>
              <w:sz w:val="20"/>
              <w:szCs w:val="20"/>
              <w:lang w:val="en-US"/>
            </w:rPr>
            <w:t>INFORME DE INSPECCIÓN</w:t>
          </w:r>
          <w:r>
            <w:rPr>
              <w:noProof/>
              <w:sz w:val="20"/>
              <w:szCs w:val="20"/>
              <w:lang w:val="en-US"/>
            </w:rPr>
            <w:fldChar w:fldCharType="end"/>
          </w:r>
          <w:r>
            <w:rPr>
              <w:b/>
              <w:bCs/>
              <w:noProof/>
              <w:sz w:val="20"/>
              <w:szCs w:val="20"/>
              <w:lang w:val="en-US"/>
            </w:rPr>
            <mc:AlternateContent>
              <mc:Choice Requires="wps">
                <w:drawing>
                  <wp:anchor distT="0" distB="0" distL="114300" distR="114300" simplePos="0" relativeHeight="251657216" behindDoc="0" locked="1" layoutInCell="0" allowOverlap="1" wp14:anchorId="28FD0B5B" wp14:editId="0EA97190">
                    <wp:simplePos x="0" y="0"/>
                    <wp:positionH relativeFrom="leftMargin">
                      <wp:posOffset>900430</wp:posOffset>
                    </wp:positionH>
                    <wp:positionV relativeFrom="bottomMargin">
                      <wp:posOffset>252095</wp:posOffset>
                    </wp:positionV>
                    <wp:extent cx="5760000" cy="0"/>
                    <wp:effectExtent l="0" t="0" r="12700" b="19050"/>
                    <wp:wrapNone/>
                    <wp:docPr id="6" name="Gerade Verbindung 18"/>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rgbClr val="8C8C8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4FE0CF" id="Gerade Verbindung 18" o:spid="_x0000_s1026" style="position:absolute;z-index:251657216;visibility:visible;mso-wrap-style:square;mso-width-percent:0;mso-wrap-distance-left:9pt;mso-wrap-distance-top:0;mso-wrap-distance-right:9pt;mso-wrap-distance-bottom:0;mso-position-horizontal:absolute;mso-position-horizontal-relative:left-margin-area;mso-position-vertical:absolute;mso-position-vertical-relative:bottom-margin-area;mso-width-percent:0;mso-width-relative:margin" from="70.9pt,19.85pt" to="524.4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" o:allowincell="f" strokecolor="#8c8c8c" strokeweight=".5pt">
                    <w10:wrap anchorx="margin" anchory="margin"/>
                    <w10:anchorlock/>
                  </v:line>
                </w:pict>
              </mc:Fallback>
            </mc:AlternateContent>
          </w:r>
        </w:p>
      </w:tc>
      <w:tc>
        <w:tcPr>
          <w:tcW w:w="5821" w:type="dxa"/>
        </w:tcPr>
        <w:p w:rsidR="002F0BD4" w:rsidRPr="00633ACF" w:rsidRDefault="002F0BD4" w:rsidP="009B6A80">
          <w:pPr>
            <w:pStyle w:val="Piedepgina"/>
            <w:tabs>
              <w:tab w:val="clear" w:pos="4536"/>
              <w:tab w:val="center" w:pos="3487"/>
            </w:tabs>
            <w:jc w:val="right"/>
          </w:pPr>
          <w:r w:rsidRPr="00761C4B">
            <w:rPr>
              <w:bCs/>
              <w:sz w:val="20"/>
              <w:szCs w:val="20"/>
              <w:lang w:val="en-US"/>
            </w:rPr>
            <w:t xml:space="preserve">   </w:t>
          </w:r>
          <w:r w:rsidRPr="00761C4B">
            <w:rPr>
              <w:bCs/>
              <w:color w:val="0080B3"/>
              <w:sz w:val="20"/>
              <w:szCs w:val="20"/>
              <w:lang w:val="en-US"/>
              <w14:textFill>
                <w14:solidFill>
                  <w14:srgbClr w14:val="0080B3">
                    <w14:lumMod w14:val="65000"/>
                  </w14:srgbClr>
                </w14:solidFill>
              </w14:textFill>
            </w:rPr>
            <w:t xml:space="preserve"> </w:t>
          </w:r>
          <w:r>
            <w:rPr>
              <w:bCs/>
              <w:caps/>
              <w:color w:val="0080B3"/>
              <w:sz w:val="20"/>
              <w:szCs w:val="20"/>
              <w14:textFill>
                <w14:solidFill>
                  <w14:srgbClr w14:val="0080B3">
                    <w14:lumMod w14:val="65000"/>
                  </w14:srgbClr>
                </w14:solidFill>
              </w14:textFill>
            </w:rPr>
            <w:fldChar w:fldCharType="begin"/>
          </w:r>
          <w:r>
            <w:rPr>
              <w:bCs/>
              <w:caps/>
              <w:color w:val="0080B3"/>
              <w:sz w:val="20"/>
              <w:szCs w:val="20"/>
              <w14:textFill>
                <w14:solidFill>
                  <w14:srgbClr w14:val="0080B3">
                    <w14:lumMod w14:val="65000"/>
                  </w14:srgbClr>
                </w14:solidFill>
              </w14:textFill>
            </w:rPr>
            <w:instrText xml:space="preserve"> STYLEREF  Headline  \* MERGEFORMAT </w:instrText>
          </w:r>
          <w:r>
            <w:rPr>
              <w:bCs/>
              <w:caps/>
              <w:color w:val="0080B3"/>
              <w:sz w:val="20"/>
              <w:szCs w:val="20"/>
              <w14:textFill>
                <w14:solidFill>
                  <w14:srgbClr w14:val="0080B3">
                    <w14:lumMod w14:val="65000"/>
                  </w14:srgbClr>
                </w14:solidFill>
              </w14:textFill>
            </w:rPr>
            <w:fldChar w:fldCharType="separate"/>
          </w:r>
          <w:r w:rsidR="00F526BB">
            <w:rPr>
              <w:bCs/>
              <w:caps/>
              <w:noProof/>
              <w:color w:val="0080B3"/>
              <w:sz w:val="20"/>
              <w:szCs w:val="20"/>
              <w14:textFill>
                <w14:solidFill>
                  <w14:srgbClr w14:val="0080B3">
                    <w14:lumMod w14:val="65000"/>
                  </w14:srgbClr>
                </w14:solidFill>
              </w14:textFill>
            </w:rPr>
            <w:t>INFORMACIÓN GENERAL</w:t>
          </w:r>
          <w:r>
            <w:rPr>
              <w:bCs/>
              <w:caps/>
              <w:color w:val="0080B3"/>
              <w:sz w:val="20"/>
              <w:szCs w:val="20"/>
              <w14:textFill>
                <w14:solidFill>
                  <w14:srgbClr w14:val="0080B3">
                    <w14:lumMod w14:val="65000"/>
                  </w14:srgbClr>
                </w14:solidFill>
              </w14:textFill>
            </w:rPr>
            <w:fldChar w:fldCharType="end"/>
          </w:r>
          <w:r w:rsidRPr="00633ACF">
            <w:rPr>
              <w:bCs/>
              <w:sz w:val="20"/>
              <w:szCs w:val="20"/>
            </w:rPr>
            <w:t xml:space="preserve"> </w:t>
          </w:r>
          <w:r w:rsidRPr="00633ACF">
            <w:rPr>
              <w:bCs/>
              <w:sz w:val="20"/>
              <w:szCs w:val="20"/>
            </w:rPr>
            <w:fldChar w:fldCharType="begin"/>
          </w:r>
          <w:r w:rsidRPr="00633ACF">
            <w:rPr>
              <w:bCs/>
              <w:sz w:val="20"/>
              <w:szCs w:val="20"/>
            </w:rPr>
            <w:instrText>PAGE</w:instrText>
          </w:r>
          <w:r w:rsidRPr="00633ACF">
            <w:rPr>
              <w:bCs/>
              <w:sz w:val="20"/>
              <w:szCs w:val="20"/>
            </w:rPr>
            <w:fldChar w:fldCharType="separate"/>
          </w:r>
          <w:r>
            <w:rPr>
              <w:bCs/>
              <w:noProof/>
              <w:sz w:val="20"/>
              <w:szCs w:val="20"/>
            </w:rPr>
            <w:t>0</w:t>
          </w:r>
          <w:r w:rsidRPr="00633ACF">
            <w:rPr>
              <w:bCs/>
              <w:sz w:val="20"/>
              <w:szCs w:val="20"/>
            </w:rPr>
            <w:fldChar w:fldCharType="end"/>
          </w:r>
          <w:r w:rsidRPr="00633ACF">
            <w:rPr>
              <w:sz w:val="20"/>
              <w:szCs w:val="20"/>
            </w:rPr>
            <w:t xml:space="preserve"> / </w:t>
          </w:r>
          <w:r w:rsidRPr="00633ACF">
            <w:rPr>
              <w:bCs/>
              <w:sz w:val="20"/>
              <w:szCs w:val="20"/>
            </w:rPr>
            <w:fldChar w:fldCharType="begin"/>
          </w:r>
          <w:r w:rsidRPr="00633ACF">
            <w:rPr>
              <w:bCs/>
              <w:sz w:val="20"/>
              <w:szCs w:val="20"/>
            </w:rPr>
            <w:instrText xml:space="preserve"> = </w:instrText>
          </w:r>
          <w:r w:rsidRPr="00633ACF">
            <w:rPr>
              <w:bCs/>
              <w:sz w:val="20"/>
              <w:szCs w:val="20"/>
            </w:rPr>
            <w:fldChar w:fldCharType="begin"/>
          </w:r>
          <w:r w:rsidRPr="00633ACF">
            <w:rPr>
              <w:bCs/>
              <w:sz w:val="20"/>
              <w:szCs w:val="20"/>
            </w:rPr>
            <w:instrText>NUMPAGES</w:instrText>
          </w:r>
          <w:r w:rsidRPr="00633ACF">
            <w:rPr>
              <w:bCs/>
              <w:sz w:val="20"/>
              <w:szCs w:val="20"/>
            </w:rPr>
            <w:fldChar w:fldCharType="separate"/>
          </w:r>
          <w:r w:rsidR="00F526BB">
            <w:rPr>
              <w:bCs/>
              <w:noProof/>
              <w:sz w:val="20"/>
              <w:szCs w:val="20"/>
            </w:rPr>
            <w:instrText>45</w:instrText>
          </w:r>
          <w:r w:rsidRPr="00633ACF">
            <w:rPr>
              <w:bCs/>
              <w:sz w:val="20"/>
              <w:szCs w:val="20"/>
            </w:rPr>
            <w:fldChar w:fldCharType="end"/>
          </w:r>
          <w:r w:rsidRPr="00633ACF">
            <w:rPr>
              <w:bCs/>
              <w:sz w:val="20"/>
              <w:szCs w:val="20"/>
            </w:rPr>
            <w:instrText xml:space="preserve"> -1 </w:instrText>
          </w:r>
          <w:r w:rsidRPr="00633ACF">
            <w:rPr>
              <w:bCs/>
              <w:sz w:val="20"/>
              <w:szCs w:val="20"/>
            </w:rPr>
            <w:fldChar w:fldCharType="separate"/>
          </w:r>
          <w:r w:rsidR="00F526BB">
            <w:rPr>
              <w:bCs/>
              <w:noProof/>
              <w:sz w:val="20"/>
              <w:szCs w:val="20"/>
            </w:rPr>
            <w:t>44</w:t>
          </w:r>
          <w:r w:rsidRPr="00633ACF">
            <w:rPr>
              <w:bCs/>
              <w:sz w:val="20"/>
              <w:szCs w:val="20"/>
            </w:rPr>
            <w:fldChar w:fldCharType="end"/>
          </w:r>
        </w:p>
      </w:tc>
    </w:tr>
  </w:tbl>
  <w:p w:rsidR="002F0BD4" w:rsidRPr="00AC3D1C" w:rsidRDefault="002F0BD4" w:rsidP="005D6DB1">
    <w:pPr>
      <w:pStyle w:val="Piedepgina"/>
      <w:rPr>
        <w:sz w:val="20"/>
        <w:szCs w:val="20"/>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5670"/>
    </w:tblGrid>
    <w:tr w:rsidR="002F0BD4" w:rsidTr="006351CA">
      <w:tc>
        <w:tcPr>
          <w:tcW w:w="3601" w:type="dxa"/>
        </w:tcPr>
        <w:p w:rsidR="002F0BD4" w:rsidRPr="00761C4B" w:rsidRDefault="002F0BD4" w:rsidP="006F61CC">
          <w:pPr>
            <w:pStyle w:val="Piedepgina"/>
            <w:jc w:val="left"/>
            <w:rPr>
              <w:lang w:val="en-US"/>
            </w:rPr>
          </w:pPr>
          <w:r>
            <w:rPr>
              <w:noProof/>
              <w:sz w:val="20"/>
              <w:szCs w:val="20"/>
              <w:lang w:val="en-US"/>
            </w:rPr>
            <w:fldChar w:fldCharType="begin"/>
          </w:r>
          <w:r>
            <w:rPr>
              <w:noProof/>
              <w:sz w:val="20"/>
              <w:szCs w:val="20"/>
              <w:lang w:val="en-US"/>
            </w:rPr>
            <w:instrText xml:space="preserve"> TITLE   \* MERGEFORMAT </w:instrText>
          </w:r>
          <w:r w:rsidR="00F526BB">
            <w:rPr>
              <w:noProof/>
              <w:sz w:val="20"/>
              <w:szCs w:val="20"/>
              <w:lang w:val="en-US"/>
            </w:rPr>
            <w:fldChar w:fldCharType="separate"/>
          </w:r>
          <w:r w:rsidR="00F526BB">
            <w:rPr>
              <w:noProof/>
              <w:sz w:val="20"/>
              <w:szCs w:val="20"/>
              <w:lang w:val="en-US"/>
            </w:rPr>
            <w:t>INFORME DE INSPECCIÓN</w:t>
          </w:r>
          <w:r>
            <w:rPr>
              <w:noProof/>
              <w:sz w:val="20"/>
              <w:szCs w:val="20"/>
              <w:lang w:val="en-US"/>
            </w:rPr>
            <w:fldChar w:fldCharType="end"/>
          </w:r>
          <w:r>
            <w:rPr>
              <w:b/>
              <w:bCs/>
              <w:noProof/>
              <w:sz w:val="20"/>
              <w:szCs w:val="20"/>
              <w:lang w:val="en-US"/>
            </w:rPr>
            <mc:AlternateContent>
              <mc:Choice Requires="wps">
                <w:drawing>
                  <wp:anchor distT="0" distB="0" distL="114300" distR="114300" simplePos="0" relativeHeight="251675648" behindDoc="0" locked="1" layoutInCell="0" allowOverlap="1" wp14:anchorId="0BC3B7F4" wp14:editId="6E74B73F">
                    <wp:simplePos x="0" y="0"/>
                    <wp:positionH relativeFrom="leftMargin">
                      <wp:posOffset>900430</wp:posOffset>
                    </wp:positionH>
                    <wp:positionV relativeFrom="bottomMargin">
                      <wp:posOffset>252095</wp:posOffset>
                    </wp:positionV>
                    <wp:extent cx="5760000" cy="0"/>
                    <wp:effectExtent l="0" t="0" r="12700" b="19050"/>
                    <wp:wrapNone/>
                    <wp:docPr id="1" name="Gerade Verbindung 18"/>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rgbClr val="8C8C8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1DD841" id="Gerade Verbindung 18" o:spid="_x0000_s1026" style="position:absolute;z-index:251675648;visibility:visible;mso-wrap-style:square;mso-width-percent:0;mso-wrap-distance-left:9pt;mso-wrap-distance-top:0;mso-wrap-distance-right:9pt;mso-wrap-distance-bottom:0;mso-position-horizontal:absolute;mso-position-horizontal-relative:left-margin-area;mso-position-vertical:absolute;mso-position-vertical-relative:bottom-margin-area;mso-width-percent:0;mso-width-relative:margin" from="70.9pt,19.85pt" to="524.4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" o:allowincell="f" strokecolor="#8c8c8c" strokeweight=".5pt">
                    <w10:wrap anchorx="margin" anchory="margin"/>
                    <w10:anchorlock/>
                  </v:line>
                </w:pict>
              </mc:Fallback>
            </mc:AlternateContent>
          </w:r>
        </w:p>
      </w:tc>
      <w:tc>
        <w:tcPr>
          <w:tcW w:w="5670" w:type="dxa"/>
        </w:tcPr>
        <w:p w:rsidR="002F0BD4" w:rsidRPr="00633ACF" w:rsidRDefault="002F0BD4" w:rsidP="00612CE6">
          <w:pPr>
            <w:pStyle w:val="Piedepgina"/>
            <w:tabs>
              <w:tab w:val="clear" w:pos="4536"/>
              <w:tab w:val="center" w:pos="3487"/>
            </w:tabs>
            <w:jc w:val="right"/>
          </w:pPr>
          <w:r w:rsidRPr="00761C4B">
            <w:rPr>
              <w:bCs/>
              <w:sz w:val="20"/>
              <w:szCs w:val="20"/>
              <w:lang w:val="en-US"/>
            </w:rPr>
            <w:t xml:space="preserve">   </w:t>
          </w:r>
          <w:r w:rsidRPr="00761C4B">
            <w:rPr>
              <w:bCs/>
              <w:color w:val="0080B3"/>
              <w:sz w:val="20"/>
              <w:szCs w:val="20"/>
              <w:lang w:val="en-US"/>
              <w14:textFill>
                <w14:solidFill>
                  <w14:srgbClr w14:val="0080B3">
                    <w14:lumMod w14:val="65000"/>
                  </w14:srgbClr>
                </w14:solidFill>
              </w14:textFill>
            </w:rPr>
            <w:t xml:space="preserve"> </w:t>
          </w:r>
          <w:r w:rsidRPr="00610EF1">
            <w:rPr>
              <w:bCs/>
              <w:caps/>
              <w:color w:val="DDA643"/>
              <w:sz w:val="20"/>
              <w:szCs w:val="20"/>
            </w:rPr>
            <w:fldChar w:fldCharType="begin"/>
          </w:r>
          <w:r w:rsidRPr="00610EF1">
            <w:rPr>
              <w:bCs/>
              <w:caps/>
              <w:color w:val="DDA643"/>
              <w:sz w:val="20"/>
              <w:szCs w:val="20"/>
            </w:rPr>
            <w:instrText xml:space="preserve"> STYLEREF  Headline  \* MERGEFORMAT </w:instrText>
          </w:r>
          <w:r w:rsidRPr="00610EF1">
            <w:rPr>
              <w:bCs/>
              <w:caps/>
              <w:color w:val="DDA643"/>
              <w:sz w:val="20"/>
              <w:szCs w:val="20"/>
            </w:rPr>
            <w:fldChar w:fldCharType="separate"/>
          </w:r>
          <w:r w:rsidR="00F526BB">
            <w:rPr>
              <w:bCs/>
              <w:caps/>
              <w:noProof/>
              <w:color w:val="DDA643"/>
              <w:sz w:val="20"/>
              <w:szCs w:val="20"/>
            </w:rPr>
            <w:t>GALERIA FOTOGRÁFICA</w:t>
          </w:r>
          <w:r w:rsidRPr="00610EF1">
            <w:rPr>
              <w:bCs/>
              <w:caps/>
              <w:color w:val="DDA643"/>
              <w:sz w:val="20"/>
              <w:szCs w:val="20"/>
            </w:rPr>
            <w:fldChar w:fldCharType="end"/>
          </w:r>
          <w:r w:rsidRPr="00610EF1">
            <w:rPr>
              <w:bCs/>
              <w:caps/>
              <w:color w:val="DDA643"/>
              <w:sz w:val="20"/>
              <w:szCs w:val="20"/>
            </w:rPr>
            <w:t xml:space="preserve">   </w:t>
          </w:r>
          <w:r w:rsidRPr="00610EF1">
            <w:rPr>
              <w:bCs/>
              <w:color w:val="DDA643"/>
              <w:sz w:val="20"/>
              <w:szCs w:val="20"/>
            </w:rPr>
            <w:t xml:space="preserve"> </w:t>
          </w:r>
          <w:r>
            <w:rPr>
              <w:bCs/>
              <w:sz w:val="20"/>
              <w:szCs w:val="20"/>
            </w:rPr>
            <w:fldChar w:fldCharType="begin"/>
          </w:r>
          <w:r>
            <w:rPr>
              <w:bCs/>
              <w:sz w:val="20"/>
              <w:szCs w:val="20"/>
            </w:rPr>
            <w:instrText xml:space="preserve"> PAGE  \* Arabic </w:instrText>
          </w:r>
          <w:r>
            <w:rPr>
              <w:bCs/>
              <w:sz w:val="20"/>
              <w:szCs w:val="20"/>
            </w:rPr>
            <w:fldChar w:fldCharType="separate"/>
          </w:r>
          <w:r w:rsidR="00F526BB">
            <w:rPr>
              <w:bCs/>
              <w:noProof/>
              <w:sz w:val="20"/>
              <w:szCs w:val="20"/>
            </w:rPr>
            <w:t>19</w:t>
          </w:r>
          <w:r>
            <w:rPr>
              <w:bCs/>
              <w:sz w:val="20"/>
              <w:szCs w:val="20"/>
            </w:rPr>
            <w:fldChar w:fldCharType="end"/>
          </w:r>
          <w:r w:rsidRPr="00633ACF">
            <w:rPr>
              <w:sz w:val="20"/>
              <w:szCs w:val="20"/>
            </w:rPr>
            <w:t xml:space="preserve"> </w:t>
          </w:r>
          <w:r w:rsidRPr="00633ACF">
            <w:rPr>
              <w:sz w:val="20"/>
              <w:szCs w:val="20"/>
            </w:rPr>
            <w:t xml:space="preserve">/ </w:t>
          </w:r>
          <w:r w:rsidRPr="00633ACF">
            <w:rPr>
              <w:bCs/>
              <w:sz w:val="20"/>
              <w:szCs w:val="20"/>
            </w:rPr>
            <w:fldChar w:fldCharType="begin"/>
          </w:r>
          <w:r w:rsidRPr="00633ACF">
            <w:rPr>
              <w:bCs/>
              <w:sz w:val="20"/>
              <w:szCs w:val="20"/>
            </w:rPr>
            <w:instrText xml:space="preserve"> = </w:instrText>
          </w:r>
          <w:r w:rsidRPr="00633ACF">
            <w:rPr>
              <w:bCs/>
              <w:sz w:val="20"/>
              <w:szCs w:val="20"/>
            </w:rPr>
            <w:fldChar w:fldCharType="begin"/>
          </w:r>
          <w:r w:rsidRPr="00633ACF">
            <w:rPr>
              <w:bCs/>
              <w:sz w:val="20"/>
              <w:szCs w:val="20"/>
            </w:rPr>
            <w:instrText>NUMPAGES</w:instrText>
          </w:r>
          <w:r w:rsidRPr="00633ACF">
            <w:rPr>
              <w:bCs/>
              <w:sz w:val="20"/>
              <w:szCs w:val="20"/>
            </w:rPr>
            <w:fldChar w:fldCharType="separate"/>
          </w:r>
          <w:r w:rsidR="00F526BB">
            <w:rPr>
              <w:bCs/>
              <w:noProof/>
              <w:sz w:val="20"/>
              <w:szCs w:val="20"/>
            </w:rPr>
            <w:instrText>45</w:instrText>
          </w:r>
          <w:r w:rsidRPr="00633ACF">
            <w:rPr>
              <w:bCs/>
              <w:sz w:val="20"/>
              <w:szCs w:val="20"/>
            </w:rPr>
            <w:fldChar w:fldCharType="end"/>
          </w:r>
          <w:r w:rsidRPr="00633ACF">
            <w:rPr>
              <w:bCs/>
              <w:sz w:val="20"/>
              <w:szCs w:val="20"/>
            </w:rPr>
            <w:instrText xml:space="preserve"> -1 </w:instrText>
          </w:r>
          <w:r w:rsidRPr="00633ACF">
            <w:rPr>
              <w:bCs/>
              <w:sz w:val="20"/>
              <w:szCs w:val="20"/>
            </w:rPr>
            <w:fldChar w:fldCharType="separate"/>
          </w:r>
          <w:r w:rsidR="00F526BB">
            <w:rPr>
              <w:bCs/>
              <w:noProof/>
              <w:sz w:val="20"/>
              <w:szCs w:val="20"/>
            </w:rPr>
            <w:t>44</w:t>
          </w:r>
          <w:r w:rsidRPr="00633ACF">
            <w:rPr>
              <w:bCs/>
              <w:sz w:val="20"/>
              <w:szCs w:val="20"/>
            </w:rPr>
            <w:fldChar w:fldCharType="end"/>
          </w:r>
        </w:p>
      </w:tc>
    </w:tr>
  </w:tbl>
  <w:p w:rsidR="002F0BD4" w:rsidRDefault="002F0BD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gridCol w:w="3181"/>
    </w:tblGrid>
    <w:tr w:rsidR="002F0BD4" w:rsidRPr="00F962D4" w:rsidTr="009B6A80">
      <w:tc>
        <w:tcPr>
          <w:tcW w:w="3070" w:type="dxa"/>
          <w:shd w:val="clear" w:color="auto" w:fill="auto"/>
        </w:tcPr>
        <w:p w:rsidR="002F0BD4" w:rsidRPr="00B93369" w:rsidRDefault="002F0BD4" w:rsidP="009B6A80">
          <w:pPr>
            <w:pStyle w:val="Piedepgina"/>
            <w:rPr>
              <w:sz w:val="20"/>
              <w:szCs w:val="20"/>
            </w:rPr>
          </w:pPr>
          <w:r>
            <w:rPr>
              <w:sz w:val="20"/>
              <w:szCs w:val="20"/>
            </w:rPr>
            <w:t>Created</w:t>
          </w:r>
          <w:r w:rsidRPr="00B93369">
            <w:rPr>
              <w:sz w:val="20"/>
              <w:szCs w:val="20"/>
            </w:rPr>
            <w:t>:</w:t>
          </w:r>
        </w:p>
      </w:tc>
      <w:tc>
        <w:tcPr>
          <w:tcW w:w="3071" w:type="dxa"/>
          <w:shd w:val="clear" w:color="auto" w:fill="auto"/>
        </w:tcPr>
        <w:p w:rsidR="002F0BD4" w:rsidRPr="00B93369" w:rsidRDefault="002F0BD4" w:rsidP="009B6A80">
          <w:pPr>
            <w:pStyle w:val="Piedepgina"/>
            <w:rPr>
              <w:sz w:val="20"/>
              <w:szCs w:val="20"/>
            </w:rPr>
          </w:pPr>
          <w:r>
            <w:rPr>
              <w:sz w:val="20"/>
              <w:szCs w:val="20"/>
            </w:rPr>
            <w:t>Revised</w:t>
          </w:r>
          <w:r w:rsidRPr="00B93369">
            <w:rPr>
              <w:sz w:val="20"/>
              <w:szCs w:val="20"/>
            </w:rPr>
            <w:t>:</w:t>
          </w:r>
        </w:p>
      </w:tc>
      <w:tc>
        <w:tcPr>
          <w:tcW w:w="3181" w:type="dxa"/>
          <w:shd w:val="clear" w:color="auto" w:fill="auto"/>
        </w:tcPr>
        <w:p w:rsidR="002F0BD4" w:rsidRPr="00B93369" w:rsidRDefault="002F0BD4" w:rsidP="009B6A80">
          <w:pPr>
            <w:pStyle w:val="Piedepgina"/>
            <w:rPr>
              <w:sz w:val="20"/>
              <w:szCs w:val="20"/>
            </w:rPr>
          </w:pPr>
          <w:r>
            <w:rPr>
              <w:sz w:val="20"/>
              <w:szCs w:val="20"/>
            </w:rPr>
            <w:t>Approved</w:t>
          </w:r>
          <w:r w:rsidRPr="00B93369">
            <w:rPr>
              <w:sz w:val="20"/>
              <w:szCs w:val="20"/>
            </w:rPr>
            <w:t>:</w:t>
          </w:r>
        </w:p>
      </w:tc>
    </w:tr>
    <w:tr w:rsidR="002F0BD4" w:rsidRPr="00814CC8" w:rsidTr="009B6A80">
      <w:tc>
        <w:tcPr>
          <w:tcW w:w="3070" w:type="dxa"/>
        </w:tcPr>
        <w:p w:rsidR="002F0BD4" w:rsidRPr="00814CC8" w:rsidRDefault="002F0BD4" w:rsidP="009B6A80">
          <w:pPr>
            <w:pStyle w:val="Piedepgina"/>
            <w:rPr>
              <w:sz w:val="20"/>
              <w:szCs w:val="20"/>
              <w:lang w:val="en-US"/>
            </w:rPr>
          </w:pPr>
          <w:r w:rsidRPr="00814CC8">
            <w:rPr>
              <w:sz w:val="20"/>
              <w:szCs w:val="20"/>
              <w:lang w:val="en-US"/>
            </w:rPr>
            <w:t xml:space="preserve">on: </w:t>
          </w:r>
          <w:r>
            <w:rPr>
              <w:sz w:val="20"/>
              <w:szCs w:val="20"/>
              <w:lang w:val="en-US"/>
            </w:rPr>
            <w:t>YYYY/MM/DD</w:t>
          </w:r>
        </w:p>
      </w:tc>
      <w:tc>
        <w:tcPr>
          <w:tcW w:w="3071" w:type="dxa"/>
        </w:tcPr>
        <w:p w:rsidR="002F0BD4" w:rsidRPr="00814CC8" w:rsidRDefault="002F0BD4" w:rsidP="009B6A80">
          <w:pPr>
            <w:pStyle w:val="Piedepgina"/>
            <w:rPr>
              <w:sz w:val="20"/>
              <w:szCs w:val="20"/>
              <w:lang w:val="en-US"/>
            </w:rPr>
          </w:pPr>
          <w:r w:rsidRPr="00814CC8">
            <w:rPr>
              <w:sz w:val="20"/>
              <w:szCs w:val="20"/>
              <w:lang w:val="en-US"/>
            </w:rPr>
            <w:t xml:space="preserve">on: </w:t>
          </w:r>
          <w:r>
            <w:rPr>
              <w:sz w:val="20"/>
              <w:szCs w:val="20"/>
              <w:lang w:val="en-US"/>
            </w:rPr>
            <w:t>YYYY/MM/DD</w:t>
          </w:r>
        </w:p>
      </w:tc>
      <w:tc>
        <w:tcPr>
          <w:tcW w:w="3181" w:type="dxa"/>
        </w:tcPr>
        <w:p w:rsidR="002F0BD4" w:rsidRPr="00814CC8" w:rsidRDefault="002F0BD4" w:rsidP="009B6A80">
          <w:pPr>
            <w:pStyle w:val="Piedepgina"/>
            <w:rPr>
              <w:sz w:val="20"/>
              <w:szCs w:val="20"/>
              <w:lang w:val="en-US"/>
            </w:rPr>
          </w:pPr>
          <w:r w:rsidRPr="00814CC8">
            <w:rPr>
              <w:sz w:val="20"/>
              <w:szCs w:val="20"/>
              <w:lang w:val="en-US"/>
            </w:rPr>
            <w:t xml:space="preserve">on: </w:t>
          </w:r>
          <w:r>
            <w:rPr>
              <w:sz w:val="20"/>
              <w:szCs w:val="20"/>
              <w:lang w:val="en-US"/>
            </w:rPr>
            <w:t>YYYY/MM/DD</w:t>
          </w:r>
        </w:p>
      </w:tc>
    </w:tr>
    <w:tr w:rsidR="002F0BD4" w:rsidRPr="00814CC8" w:rsidTr="009B6A80">
      <w:tc>
        <w:tcPr>
          <w:tcW w:w="3070" w:type="dxa"/>
        </w:tcPr>
        <w:p w:rsidR="002F0BD4" w:rsidRPr="00814CC8" w:rsidRDefault="002F0BD4" w:rsidP="009B6A80">
          <w:pPr>
            <w:pStyle w:val="Piedepgina"/>
            <w:rPr>
              <w:sz w:val="20"/>
              <w:szCs w:val="20"/>
              <w:lang w:val="en-US"/>
            </w:rPr>
          </w:pPr>
          <w:r w:rsidRPr="00814CC8">
            <w:rPr>
              <w:sz w:val="20"/>
              <w:szCs w:val="20"/>
              <w:lang w:val="en-US"/>
            </w:rPr>
            <w:t xml:space="preserve">by: </w:t>
          </w:r>
          <w:r>
            <w:rPr>
              <w:sz w:val="20"/>
              <w:szCs w:val="20"/>
              <w:lang w:val="en-US"/>
            </w:rPr>
            <w:t>MA-Abbreviation</w:t>
          </w:r>
        </w:p>
      </w:tc>
      <w:tc>
        <w:tcPr>
          <w:tcW w:w="3071" w:type="dxa"/>
        </w:tcPr>
        <w:p w:rsidR="002F0BD4" w:rsidRPr="00814CC8" w:rsidRDefault="002F0BD4" w:rsidP="009B6A80">
          <w:pPr>
            <w:pStyle w:val="Piedepgina"/>
            <w:rPr>
              <w:sz w:val="20"/>
              <w:szCs w:val="20"/>
              <w:lang w:val="en-US"/>
            </w:rPr>
          </w:pPr>
          <w:r>
            <w:rPr>
              <w:sz w:val="20"/>
              <w:szCs w:val="20"/>
              <w:lang w:val="en-US"/>
            </w:rPr>
            <w:t>by: MA-</w:t>
          </w:r>
          <w:r w:rsidRPr="00567C99">
            <w:rPr>
              <w:sz w:val="20"/>
              <w:szCs w:val="20"/>
              <w:lang w:val="en-US"/>
            </w:rPr>
            <w:t>Abbreviation</w:t>
          </w:r>
        </w:p>
      </w:tc>
      <w:tc>
        <w:tcPr>
          <w:tcW w:w="3181" w:type="dxa"/>
        </w:tcPr>
        <w:p w:rsidR="002F0BD4" w:rsidRPr="00814CC8" w:rsidRDefault="002F0BD4" w:rsidP="009B6A80">
          <w:pPr>
            <w:pStyle w:val="Piedepgina"/>
            <w:rPr>
              <w:sz w:val="20"/>
              <w:szCs w:val="20"/>
              <w:lang w:val="en-US"/>
            </w:rPr>
          </w:pPr>
          <w:r>
            <w:rPr>
              <w:sz w:val="20"/>
              <w:szCs w:val="20"/>
              <w:lang w:val="en-US"/>
            </w:rPr>
            <w:t>by: T</w:t>
          </w:r>
          <w:r w:rsidRPr="00814CC8">
            <w:rPr>
              <w:sz w:val="20"/>
              <w:szCs w:val="20"/>
              <w:lang w:val="en-US"/>
            </w:rPr>
            <w:t>L</w:t>
          </w:r>
        </w:p>
      </w:tc>
    </w:tr>
  </w:tbl>
  <w:p w:rsidR="002F0BD4" w:rsidRDefault="002F0BD4" w:rsidP="00616646">
    <w:pPr>
      <w:spacing w:after="0"/>
      <w:jc w:val="right"/>
      <w:rPr>
        <w:sz w:val="16"/>
        <w:lang w:val="en-US"/>
      </w:rPr>
    </w:pPr>
    <w:r w:rsidRPr="00AC3D1C">
      <w:rPr>
        <w:sz w:val="20"/>
        <w:szCs w:val="20"/>
        <w:lang w:val="en-US"/>
      </w:rPr>
      <w:tab/>
    </w:r>
    <w:r w:rsidRPr="00BD6BF7">
      <w:rPr>
        <w:sz w:val="16"/>
        <w:lang w:val="en-US"/>
      </w:rPr>
      <w:t>TMPL_HV_AV/00</w:t>
    </w:r>
  </w:p>
  <w:p w:rsidR="002F0BD4" w:rsidRPr="00AC3D1C" w:rsidRDefault="002F0BD4" w:rsidP="005D6DB1">
    <w:pPr>
      <w:pStyle w:val="Piedepgina"/>
      <w:rPr>
        <w:sz w:val="20"/>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950" w:rsidRPr="006A4BB3" w:rsidRDefault="007A6950" w:rsidP="006A4BB3">
      <w:pPr>
        <w:pStyle w:val="Piedepgina"/>
        <w:rPr>
          <w:color w:val="8C8C8C"/>
        </w:rPr>
      </w:pPr>
      <w:r w:rsidRPr="006A4BB3">
        <w:rPr>
          <w:color w:val="8C8C8C"/>
        </w:rPr>
        <w:t>---------------------------</w:t>
      </w:r>
    </w:p>
  </w:footnote>
  <w:footnote w:type="continuationSeparator" w:id="0">
    <w:p w:rsidR="007A6950" w:rsidRDefault="007A6950" w:rsidP="000211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BD4" w:rsidRDefault="002F0BD4">
    <w:pPr>
      <w:pStyle w:val="Encabezado"/>
      <w:rPr>
        <w:lang w:val="en-US"/>
      </w:rPr>
    </w:pPr>
    <w:r>
      <w:rPr>
        <w:noProof/>
        <w:lang w:val="es-ES_tradnl" w:eastAsia="es-ES_tradnl"/>
      </w:rPr>
      <w:drawing>
        <wp:anchor distT="0" distB="0" distL="114300" distR="114300" simplePos="0" relativeHeight="251677696" behindDoc="1" locked="0" layoutInCell="1" allowOverlap="1" wp14:anchorId="622DFF19" wp14:editId="19A04836">
          <wp:simplePos x="0" y="0"/>
          <wp:positionH relativeFrom="margin">
            <wp:align>left</wp:align>
          </wp:positionH>
          <wp:positionV relativeFrom="paragraph">
            <wp:posOffset>-449580</wp:posOffset>
          </wp:positionV>
          <wp:extent cx="2270684" cy="942975"/>
          <wp:effectExtent l="0" t="0" r="0" b="0"/>
          <wp:wrapNone/>
          <wp:docPr id="475" name="Imagen 2" descr="Macintosh HD:Users:vicfer:Desktop:telen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fer:Desktop:telener-01.jpg"/>
                  <pic:cNvPicPr>
                    <a:picLocks noChangeAspect="1" noChangeArrowheads="1"/>
                  </pic:cNvPicPr>
                </pic:nvPicPr>
                <pic:blipFill>
                  <a:blip r:embed="rId1">
                    <a:extLst>
                      <a:ext uri="{28A0092B-C50C-407E-A947-70E740481C1C}">
                        <a14:useLocalDpi xmlns:a14="http://schemas.microsoft.com/office/drawing/2010/main" val="0"/>
                      </a:ext>
                    </a:extLst>
                  </a:blip>
                  <a:srcRect t="1649" r="65399" b="86223"/>
                  <a:stretch>
                    <a:fillRect/>
                  </a:stretch>
                </pic:blipFill>
                <pic:spPr bwMode="auto">
                  <a:xfrm>
                    <a:off x="0" y="0"/>
                    <a:ext cx="2270684" cy="94297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 xml:space="preserve">                                                                                                                         Rev.0</w:t>
    </w:r>
    <w:r w:rsidR="007F70E0">
      <w:rPr>
        <w:lang w:val="en-US"/>
      </w:rPr>
      <w:t>1</w:t>
    </w:r>
  </w:p>
  <w:p w:rsidR="002F0BD4" w:rsidRDefault="002F0BD4">
    <w:pPr>
      <w:pStyle w:val="Encabezado"/>
      <w:rPr>
        <w:lang w:val="en-US"/>
      </w:rPr>
    </w:pPr>
  </w:p>
  <w:p w:rsidR="002F0BD4" w:rsidRPr="00D123AD" w:rsidRDefault="002F0BD4">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FA761B"/>
    <w:multiLevelType w:val="multilevel"/>
    <w:tmpl w:val="B8144BD0"/>
    <w:styleLink w:val="Bulletlist"/>
    <w:lvl w:ilvl="0">
      <w:start w:val="1"/>
      <w:numFmt w:val="bullet"/>
      <w:lvlText w:val=""/>
      <w:lvlJc w:val="left"/>
      <w:pPr>
        <w:ind w:left="720" w:hanging="360"/>
      </w:pPr>
      <w:rPr>
        <w:rFonts w:ascii="Symbol" w:hAnsi="Symbol" w:hint="default"/>
        <w:color w:val="0080B3"/>
        <w:sz w:val="24"/>
      </w:rPr>
    </w:lvl>
    <w:lvl w:ilvl="1">
      <w:start w:val="1"/>
      <w:numFmt w:val="bullet"/>
      <w:lvlText w:val="o"/>
      <w:lvlJc w:val="left"/>
      <w:pPr>
        <w:ind w:left="1440" w:hanging="360"/>
      </w:pPr>
      <w:rPr>
        <w:rFonts w:ascii="Courier New" w:hAnsi="Courier New" w:cs="Courier New" w:hint="default"/>
        <w:color w:val="0080B3"/>
        <w:sz w:val="24"/>
      </w:rPr>
    </w:lvl>
    <w:lvl w:ilvl="2">
      <w:start w:val="1"/>
      <w:numFmt w:val="bullet"/>
      <w:lvlText w:val=""/>
      <w:lvlJc w:val="left"/>
      <w:pPr>
        <w:ind w:left="2160" w:hanging="360"/>
      </w:pPr>
      <w:rPr>
        <w:rFonts w:ascii="Wingdings" w:hAnsi="Wingdings" w:hint="default"/>
        <w:color w:val="0080B3"/>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AEF10CA"/>
    <w:multiLevelType w:val="hybridMultilevel"/>
    <w:tmpl w:val="3EEC2F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0ED00E0"/>
    <w:multiLevelType w:val="hybridMultilevel"/>
    <w:tmpl w:val="BB9E3BD6"/>
    <w:lvl w:ilvl="0" w:tplc="040A0003">
      <w:start w:val="1"/>
      <w:numFmt w:val="bullet"/>
      <w:lvlText w:val="o"/>
      <w:lvlJc w:val="left"/>
      <w:pPr>
        <w:ind w:left="360" w:hanging="360"/>
      </w:pPr>
      <w:rPr>
        <w:rFonts w:ascii="Courier New" w:hAnsi="Courier New" w:cs="Courier New" w:hint="default"/>
      </w:rPr>
    </w:lvl>
    <w:lvl w:ilvl="1" w:tplc="DF707CE6">
      <w:numFmt w:val="bullet"/>
      <w:lvlText w:val="-"/>
      <w:lvlJc w:val="left"/>
      <w:pPr>
        <w:ind w:left="1080" w:hanging="360"/>
      </w:pPr>
      <w:rPr>
        <w:rFonts w:ascii="Calibri" w:eastAsiaTheme="minorHAnsi" w:hAnsi="Calibri" w:cs="Calibri"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 w15:restartNumberingAfterBreak="0">
    <w:nsid w:val="6E865282"/>
    <w:multiLevelType w:val="multilevel"/>
    <w:tmpl w:val="D9CC1A08"/>
    <w:lvl w:ilvl="0">
      <w:start w:val="1"/>
      <w:numFmt w:val="decimal"/>
      <w:pStyle w:val="Headline"/>
      <w:lvlText w:val="%1."/>
      <w:lvlJc w:val="left"/>
      <w:pPr>
        <w:ind w:left="1065" w:hanging="705"/>
      </w:pPr>
      <w:rPr>
        <w:rFonts w:hint="default"/>
      </w:rPr>
    </w:lvl>
    <w:lvl w:ilvl="1">
      <w:start w:val="1"/>
      <w:numFmt w:val="decimal"/>
      <w:isLgl/>
      <w:lvlText w:val="%1.%2"/>
      <w:lvlJc w:val="left"/>
      <w:pPr>
        <w:ind w:left="2407"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FCF1719"/>
    <w:multiLevelType w:val="multilevel"/>
    <w:tmpl w:val="3C586C46"/>
    <w:lvl w:ilvl="0">
      <w:start w:val="1"/>
      <w:numFmt w:val="decimal"/>
      <w:lvlText w:val="%1."/>
      <w:lvlJc w:val="left"/>
      <w:pPr>
        <w:ind w:left="1065" w:hanging="705"/>
      </w:pPr>
      <w:rPr>
        <w:rFonts w:hint="default"/>
      </w:rPr>
    </w:lvl>
    <w:lvl w:ilvl="1">
      <w:start w:val="1"/>
      <w:numFmt w:val="decimal"/>
      <w:pStyle w:val="Ttulo2"/>
      <w:isLgl/>
      <w:lvlText w:val="%1.%2"/>
      <w:lvlJc w:val="left"/>
      <w:pPr>
        <w:ind w:left="1065" w:hanging="705"/>
      </w:pPr>
      <w:rPr>
        <w:rFonts w:hint="default"/>
        <w:b/>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3"/>
  </w:num>
  <w:num w:numId="3">
    <w:abstractNumId w:val="4"/>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3"/>
  </w:num>
  <w:num w:numId="8">
    <w:abstractNumId w:val="1"/>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ne">
    <w15:presenceInfo w15:providerId="None" w15:userId="N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57"/>
    <w:rsid w:val="000019CC"/>
    <w:rsid w:val="000104B8"/>
    <w:rsid w:val="00013FAF"/>
    <w:rsid w:val="000160F0"/>
    <w:rsid w:val="00016E52"/>
    <w:rsid w:val="00020DE1"/>
    <w:rsid w:val="000211C9"/>
    <w:rsid w:val="00022352"/>
    <w:rsid w:val="00022694"/>
    <w:rsid w:val="000360EB"/>
    <w:rsid w:val="000363CD"/>
    <w:rsid w:val="0004179F"/>
    <w:rsid w:val="00044958"/>
    <w:rsid w:val="00044EF1"/>
    <w:rsid w:val="00046C81"/>
    <w:rsid w:val="000471DA"/>
    <w:rsid w:val="00052EE2"/>
    <w:rsid w:val="00052F76"/>
    <w:rsid w:val="000548B4"/>
    <w:rsid w:val="00055CDC"/>
    <w:rsid w:val="000608ED"/>
    <w:rsid w:val="00060E09"/>
    <w:rsid w:val="00061C56"/>
    <w:rsid w:val="0006391F"/>
    <w:rsid w:val="000705B7"/>
    <w:rsid w:val="00072F56"/>
    <w:rsid w:val="00081073"/>
    <w:rsid w:val="00081591"/>
    <w:rsid w:val="0008244F"/>
    <w:rsid w:val="000948A0"/>
    <w:rsid w:val="00095CE3"/>
    <w:rsid w:val="000A2160"/>
    <w:rsid w:val="000B380A"/>
    <w:rsid w:val="000B6213"/>
    <w:rsid w:val="000C08A4"/>
    <w:rsid w:val="000E640F"/>
    <w:rsid w:val="00103020"/>
    <w:rsid w:val="001038A8"/>
    <w:rsid w:val="00105856"/>
    <w:rsid w:val="00114A78"/>
    <w:rsid w:val="001165AA"/>
    <w:rsid w:val="0013643F"/>
    <w:rsid w:val="00155B02"/>
    <w:rsid w:val="00157A83"/>
    <w:rsid w:val="00164B21"/>
    <w:rsid w:val="0016677E"/>
    <w:rsid w:val="00183EBF"/>
    <w:rsid w:val="001853A4"/>
    <w:rsid w:val="001A5F89"/>
    <w:rsid w:val="001B3BE1"/>
    <w:rsid w:val="001B58EB"/>
    <w:rsid w:val="001B70C2"/>
    <w:rsid w:val="001C2C45"/>
    <w:rsid w:val="001C3D52"/>
    <w:rsid w:val="001C44EB"/>
    <w:rsid w:val="001C63C5"/>
    <w:rsid w:val="001C6A05"/>
    <w:rsid w:val="001C6CC0"/>
    <w:rsid w:val="001E1F93"/>
    <w:rsid w:val="001E2D9E"/>
    <w:rsid w:val="001E395F"/>
    <w:rsid w:val="001E7559"/>
    <w:rsid w:val="001E7760"/>
    <w:rsid w:val="001F294A"/>
    <w:rsid w:val="001F3DB4"/>
    <w:rsid w:val="001F46AA"/>
    <w:rsid w:val="002006EE"/>
    <w:rsid w:val="002122F6"/>
    <w:rsid w:val="00222E5B"/>
    <w:rsid w:val="00224D9C"/>
    <w:rsid w:val="00226B99"/>
    <w:rsid w:val="00227CB2"/>
    <w:rsid w:val="0023186C"/>
    <w:rsid w:val="00232F4A"/>
    <w:rsid w:val="00233BC5"/>
    <w:rsid w:val="00237077"/>
    <w:rsid w:val="0024039F"/>
    <w:rsid w:val="002412C0"/>
    <w:rsid w:val="00247BCE"/>
    <w:rsid w:val="0025445C"/>
    <w:rsid w:val="002558BE"/>
    <w:rsid w:val="00257C0F"/>
    <w:rsid w:val="00263FAA"/>
    <w:rsid w:val="00276203"/>
    <w:rsid w:val="002763D0"/>
    <w:rsid w:val="0027773B"/>
    <w:rsid w:val="0027780D"/>
    <w:rsid w:val="00282360"/>
    <w:rsid w:val="00283AB3"/>
    <w:rsid w:val="00285C05"/>
    <w:rsid w:val="00286D89"/>
    <w:rsid w:val="002909AC"/>
    <w:rsid w:val="00291627"/>
    <w:rsid w:val="00292EE2"/>
    <w:rsid w:val="002A457F"/>
    <w:rsid w:val="002A560A"/>
    <w:rsid w:val="002A6175"/>
    <w:rsid w:val="002B0F25"/>
    <w:rsid w:val="002B1211"/>
    <w:rsid w:val="002B1CAA"/>
    <w:rsid w:val="002B3576"/>
    <w:rsid w:val="002C1EC0"/>
    <w:rsid w:val="002D036A"/>
    <w:rsid w:val="002D4902"/>
    <w:rsid w:val="002D5250"/>
    <w:rsid w:val="002E1F3A"/>
    <w:rsid w:val="002E4090"/>
    <w:rsid w:val="002E49E1"/>
    <w:rsid w:val="002F0BD4"/>
    <w:rsid w:val="002F0F38"/>
    <w:rsid w:val="002F4786"/>
    <w:rsid w:val="002F5E6A"/>
    <w:rsid w:val="002F785C"/>
    <w:rsid w:val="002F7E0A"/>
    <w:rsid w:val="002F7F85"/>
    <w:rsid w:val="003019AF"/>
    <w:rsid w:val="003025FB"/>
    <w:rsid w:val="003067A9"/>
    <w:rsid w:val="00313CA4"/>
    <w:rsid w:val="00314C63"/>
    <w:rsid w:val="00321F7A"/>
    <w:rsid w:val="003241DA"/>
    <w:rsid w:val="00327A13"/>
    <w:rsid w:val="003413A8"/>
    <w:rsid w:val="00344451"/>
    <w:rsid w:val="003457EE"/>
    <w:rsid w:val="00354717"/>
    <w:rsid w:val="003672F4"/>
    <w:rsid w:val="00367B30"/>
    <w:rsid w:val="00372693"/>
    <w:rsid w:val="00374230"/>
    <w:rsid w:val="003742F6"/>
    <w:rsid w:val="00385058"/>
    <w:rsid w:val="00386844"/>
    <w:rsid w:val="0039180F"/>
    <w:rsid w:val="0039624B"/>
    <w:rsid w:val="00396D1A"/>
    <w:rsid w:val="003A2FC2"/>
    <w:rsid w:val="003A35FA"/>
    <w:rsid w:val="003C5A2B"/>
    <w:rsid w:val="003C5E34"/>
    <w:rsid w:val="003C65E4"/>
    <w:rsid w:val="003D42CE"/>
    <w:rsid w:val="003E1B88"/>
    <w:rsid w:val="003E46F4"/>
    <w:rsid w:val="003E562E"/>
    <w:rsid w:val="003F0BD1"/>
    <w:rsid w:val="003F3B05"/>
    <w:rsid w:val="003F4A87"/>
    <w:rsid w:val="004010DA"/>
    <w:rsid w:val="004017BF"/>
    <w:rsid w:val="004029CA"/>
    <w:rsid w:val="00410A2A"/>
    <w:rsid w:val="00415965"/>
    <w:rsid w:val="00416471"/>
    <w:rsid w:val="00416476"/>
    <w:rsid w:val="00417A7A"/>
    <w:rsid w:val="0043069D"/>
    <w:rsid w:val="00432204"/>
    <w:rsid w:val="00454CA1"/>
    <w:rsid w:val="00460E00"/>
    <w:rsid w:val="0047022E"/>
    <w:rsid w:val="004703B7"/>
    <w:rsid w:val="0047136B"/>
    <w:rsid w:val="00471F9D"/>
    <w:rsid w:val="004728C1"/>
    <w:rsid w:val="00486A00"/>
    <w:rsid w:val="0048772B"/>
    <w:rsid w:val="00492B30"/>
    <w:rsid w:val="004943FB"/>
    <w:rsid w:val="004A0701"/>
    <w:rsid w:val="004A1F36"/>
    <w:rsid w:val="004A33A3"/>
    <w:rsid w:val="004A39AF"/>
    <w:rsid w:val="004A407D"/>
    <w:rsid w:val="004A7D1F"/>
    <w:rsid w:val="004B2B5B"/>
    <w:rsid w:val="004B3277"/>
    <w:rsid w:val="004B3E25"/>
    <w:rsid w:val="004B5604"/>
    <w:rsid w:val="004B5ACD"/>
    <w:rsid w:val="004B73BE"/>
    <w:rsid w:val="004C5697"/>
    <w:rsid w:val="004C61EA"/>
    <w:rsid w:val="004C6DA4"/>
    <w:rsid w:val="004D197C"/>
    <w:rsid w:val="004E6D31"/>
    <w:rsid w:val="00516DD0"/>
    <w:rsid w:val="005171B0"/>
    <w:rsid w:val="00527EA7"/>
    <w:rsid w:val="00530F78"/>
    <w:rsid w:val="00531A12"/>
    <w:rsid w:val="00537F6C"/>
    <w:rsid w:val="005403A6"/>
    <w:rsid w:val="0055199D"/>
    <w:rsid w:val="00561385"/>
    <w:rsid w:val="00562057"/>
    <w:rsid w:val="005660B5"/>
    <w:rsid w:val="00566FDF"/>
    <w:rsid w:val="00567C99"/>
    <w:rsid w:val="005868CE"/>
    <w:rsid w:val="00587C72"/>
    <w:rsid w:val="00594432"/>
    <w:rsid w:val="005B22F3"/>
    <w:rsid w:val="005C4628"/>
    <w:rsid w:val="005D2EEF"/>
    <w:rsid w:val="005D6DB1"/>
    <w:rsid w:val="005E27C3"/>
    <w:rsid w:val="005E35F0"/>
    <w:rsid w:val="005E44C4"/>
    <w:rsid w:val="005E62C8"/>
    <w:rsid w:val="005F0D29"/>
    <w:rsid w:val="005F241F"/>
    <w:rsid w:val="005F7E31"/>
    <w:rsid w:val="006032EE"/>
    <w:rsid w:val="00603E58"/>
    <w:rsid w:val="00606EE1"/>
    <w:rsid w:val="00610110"/>
    <w:rsid w:val="00610EF1"/>
    <w:rsid w:val="006114A1"/>
    <w:rsid w:val="00612CE6"/>
    <w:rsid w:val="00613DFD"/>
    <w:rsid w:val="00616646"/>
    <w:rsid w:val="00621707"/>
    <w:rsid w:val="0062374E"/>
    <w:rsid w:val="00630E10"/>
    <w:rsid w:val="00633ACF"/>
    <w:rsid w:val="006351CA"/>
    <w:rsid w:val="00636900"/>
    <w:rsid w:val="006448DF"/>
    <w:rsid w:val="0065701D"/>
    <w:rsid w:val="00661F63"/>
    <w:rsid w:val="00663C31"/>
    <w:rsid w:val="00673A39"/>
    <w:rsid w:val="0067553C"/>
    <w:rsid w:val="0067705F"/>
    <w:rsid w:val="00677834"/>
    <w:rsid w:val="0068012F"/>
    <w:rsid w:val="00680302"/>
    <w:rsid w:val="00681DBF"/>
    <w:rsid w:val="006853C8"/>
    <w:rsid w:val="00692830"/>
    <w:rsid w:val="00693F27"/>
    <w:rsid w:val="006968AE"/>
    <w:rsid w:val="006A0431"/>
    <w:rsid w:val="006A4BB3"/>
    <w:rsid w:val="006B2FDF"/>
    <w:rsid w:val="006B6963"/>
    <w:rsid w:val="006C003C"/>
    <w:rsid w:val="006C2B34"/>
    <w:rsid w:val="006C5582"/>
    <w:rsid w:val="006D41B9"/>
    <w:rsid w:val="006D4A18"/>
    <w:rsid w:val="006D6B30"/>
    <w:rsid w:val="006E618C"/>
    <w:rsid w:val="006F55BA"/>
    <w:rsid w:val="006F61CC"/>
    <w:rsid w:val="00700336"/>
    <w:rsid w:val="00732A97"/>
    <w:rsid w:val="00737D7D"/>
    <w:rsid w:val="0074432C"/>
    <w:rsid w:val="00750FC2"/>
    <w:rsid w:val="0075178A"/>
    <w:rsid w:val="00756BF3"/>
    <w:rsid w:val="00761C4B"/>
    <w:rsid w:val="00770D24"/>
    <w:rsid w:val="00786C84"/>
    <w:rsid w:val="00791FCC"/>
    <w:rsid w:val="00797073"/>
    <w:rsid w:val="007979E5"/>
    <w:rsid w:val="007A1365"/>
    <w:rsid w:val="007A226C"/>
    <w:rsid w:val="007A259E"/>
    <w:rsid w:val="007A4AE7"/>
    <w:rsid w:val="007A6950"/>
    <w:rsid w:val="007B296E"/>
    <w:rsid w:val="007B3D08"/>
    <w:rsid w:val="007B4D4D"/>
    <w:rsid w:val="007E667E"/>
    <w:rsid w:val="007F70E0"/>
    <w:rsid w:val="007F7B11"/>
    <w:rsid w:val="0080420B"/>
    <w:rsid w:val="008114BA"/>
    <w:rsid w:val="00811F9A"/>
    <w:rsid w:val="00814CC8"/>
    <w:rsid w:val="0081557D"/>
    <w:rsid w:val="0082068D"/>
    <w:rsid w:val="008206ED"/>
    <w:rsid w:val="0082345D"/>
    <w:rsid w:val="00823E24"/>
    <w:rsid w:val="00824C2E"/>
    <w:rsid w:val="008268D6"/>
    <w:rsid w:val="00830B12"/>
    <w:rsid w:val="0083167C"/>
    <w:rsid w:val="008326B8"/>
    <w:rsid w:val="00833243"/>
    <w:rsid w:val="0083348A"/>
    <w:rsid w:val="00845757"/>
    <w:rsid w:val="00856768"/>
    <w:rsid w:val="00865C1E"/>
    <w:rsid w:val="008660B6"/>
    <w:rsid w:val="00871418"/>
    <w:rsid w:val="00871F0E"/>
    <w:rsid w:val="00873EA4"/>
    <w:rsid w:val="008803B4"/>
    <w:rsid w:val="008840D8"/>
    <w:rsid w:val="00887496"/>
    <w:rsid w:val="00890150"/>
    <w:rsid w:val="00891D16"/>
    <w:rsid w:val="0089278B"/>
    <w:rsid w:val="00894464"/>
    <w:rsid w:val="008977BE"/>
    <w:rsid w:val="008A5EBB"/>
    <w:rsid w:val="008A72A0"/>
    <w:rsid w:val="008B0991"/>
    <w:rsid w:val="008B6903"/>
    <w:rsid w:val="008B71C6"/>
    <w:rsid w:val="008C288B"/>
    <w:rsid w:val="008C6AB8"/>
    <w:rsid w:val="008D1524"/>
    <w:rsid w:val="008D2169"/>
    <w:rsid w:val="008E2A43"/>
    <w:rsid w:val="008E4E22"/>
    <w:rsid w:val="008F5447"/>
    <w:rsid w:val="008F6A1A"/>
    <w:rsid w:val="008F6C95"/>
    <w:rsid w:val="009001F2"/>
    <w:rsid w:val="009024F8"/>
    <w:rsid w:val="00911DEA"/>
    <w:rsid w:val="00913AEB"/>
    <w:rsid w:val="009140A4"/>
    <w:rsid w:val="00921DF9"/>
    <w:rsid w:val="00922B3F"/>
    <w:rsid w:val="00924EE4"/>
    <w:rsid w:val="009344AE"/>
    <w:rsid w:val="00937A3C"/>
    <w:rsid w:val="00940E52"/>
    <w:rsid w:val="0094321A"/>
    <w:rsid w:val="00947D00"/>
    <w:rsid w:val="009524CC"/>
    <w:rsid w:val="00953C7D"/>
    <w:rsid w:val="00955FD6"/>
    <w:rsid w:val="00955FE6"/>
    <w:rsid w:val="009573A1"/>
    <w:rsid w:val="00963607"/>
    <w:rsid w:val="00965D51"/>
    <w:rsid w:val="00971AC1"/>
    <w:rsid w:val="0097224D"/>
    <w:rsid w:val="009843FA"/>
    <w:rsid w:val="009844F2"/>
    <w:rsid w:val="00994153"/>
    <w:rsid w:val="009A2E08"/>
    <w:rsid w:val="009A6245"/>
    <w:rsid w:val="009A721F"/>
    <w:rsid w:val="009B0A52"/>
    <w:rsid w:val="009B4923"/>
    <w:rsid w:val="009B6A80"/>
    <w:rsid w:val="009B6AF6"/>
    <w:rsid w:val="009C0C9F"/>
    <w:rsid w:val="009C32D7"/>
    <w:rsid w:val="009C5095"/>
    <w:rsid w:val="009D0506"/>
    <w:rsid w:val="009D2690"/>
    <w:rsid w:val="009D6629"/>
    <w:rsid w:val="009D6B70"/>
    <w:rsid w:val="009E5D17"/>
    <w:rsid w:val="009F39C6"/>
    <w:rsid w:val="009F3CDA"/>
    <w:rsid w:val="00A1185E"/>
    <w:rsid w:val="00A12024"/>
    <w:rsid w:val="00A14C8B"/>
    <w:rsid w:val="00A14F08"/>
    <w:rsid w:val="00A170C0"/>
    <w:rsid w:val="00A20955"/>
    <w:rsid w:val="00A20C71"/>
    <w:rsid w:val="00A260EB"/>
    <w:rsid w:val="00A30B03"/>
    <w:rsid w:val="00A336E0"/>
    <w:rsid w:val="00A33D34"/>
    <w:rsid w:val="00A3529D"/>
    <w:rsid w:val="00A3694E"/>
    <w:rsid w:val="00A45D89"/>
    <w:rsid w:val="00A51412"/>
    <w:rsid w:val="00A533B5"/>
    <w:rsid w:val="00A554F8"/>
    <w:rsid w:val="00A625B8"/>
    <w:rsid w:val="00A64FEC"/>
    <w:rsid w:val="00A72D90"/>
    <w:rsid w:val="00A74352"/>
    <w:rsid w:val="00A748C0"/>
    <w:rsid w:val="00A74C0D"/>
    <w:rsid w:val="00A75046"/>
    <w:rsid w:val="00A81DAE"/>
    <w:rsid w:val="00A826AF"/>
    <w:rsid w:val="00A82ECD"/>
    <w:rsid w:val="00A85BBC"/>
    <w:rsid w:val="00A86365"/>
    <w:rsid w:val="00A942F4"/>
    <w:rsid w:val="00AA3C0D"/>
    <w:rsid w:val="00AA4C8C"/>
    <w:rsid w:val="00AC22A1"/>
    <w:rsid w:val="00AC3D1C"/>
    <w:rsid w:val="00AC759C"/>
    <w:rsid w:val="00AC7921"/>
    <w:rsid w:val="00AD22B6"/>
    <w:rsid w:val="00AE42EB"/>
    <w:rsid w:val="00AE7152"/>
    <w:rsid w:val="00AF0268"/>
    <w:rsid w:val="00AF2F76"/>
    <w:rsid w:val="00AF3E7F"/>
    <w:rsid w:val="00B030DC"/>
    <w:rsid w:val="00B11EF3"/>
    <w:rsid w:val="00B16D53"/>
    <w:rsid w:val="00B20DDD"/>
    <w:rsid w:val="00B31797"/>
    <w:rsid w:val="00B4041B"/>
    <w:rsid w:val="00B41EB4"/>
    <w:rsid w:val="00B458F8"/>
    <w:rsid w:val="00B4725A"/>
    <w:rsid w:val="00B57D02"/>
    <w:rsid w:val="00B60F24"/>
    <w:rsid w:val="00B66274"/>
    <w:rsid w:val="00B67477"/>
    <w:rsid w:val="00B7214E"/>
    <w:rsid w:val="00B73599"/>
    <w:rsid w:val="00B74138"/>
    <w:rsid w:val="00B772F1"/>
    <w:rsid w:val="00B80BF8"/>
    <w:rsid w:val="00B8450B"/>
    <w:rsid w:val="00B84724"/>
    <w:rsid w:val="00B9501B"/>
    <w:rsid w:val="00BA02FD"/>
    <w:rsid w:val="00BA6063"/>
    <w:rsid w:val="00BB0C02"/>
    <w:rsid w:val="00BB135E"/>
    <w:rsid w:val="00BB24DE"/>
    <w:rsid w:val="00BB7946"/>
    <w:rsid w:val="00BC46DF"/>
    <w:rsid w:val="00BC61D1"/>
    <w:rsid w:val="00BC7BEF"/>
    <w:rsid w:val="00BD143C"/>
    <w:rsid w:val="00BD45B0"/>
    <w:rsid w:val="00BD64AA"/>
    <w:rsid w:val="00BD6BF7"/>
    <w:rsid w:val="00BE31EF"/>
    <w:rsid w:val="00BE581E"/>
    <w:rsid w:val="00C032F4"/>
    <w:rsid w:val="00C06019"/>
    <w:rsid w:val="00C07260"/>
    <w:rsid w:val="00C07497"/>
    <w:rsid w:val="00C153F8"/>
    <w:rsid w:val="00C16C27"/>
    <w:rsid w:val="00C21556"/>
    <w:rsid w:val="00C25CA0"/>
    <w:rsid w:val="00C31D32"/>
    <w:rsid w:val="00C32A71"/>
    <w:rsid w:val="00C33E36"/>
    <w:rsid w:val="00C34898"/>
    <w:rsid w:val="00C35437"/>
    <w:rsid w:val="00C35617"/>
    <w:rsid w:val="00C37BFC"/>
    <w:rsid w:val="00C42EF3"/>
    <w:rsid w:val="00C442D9"/>
    <w:rsid w:val="00C641E3"/>
    <w:rsid w:val="00C647A9"/>
    <w:rsid w:val="00C652AB"/>
    <w:rsid w:val="00C66A3E"/>
    <w:rsid w:val="00C72F64"/>
    <w:rsid w:val="00C750E0"/>
    <w:rsid w:val="00C85F8D"/>
    <w:rsid w:val="00C90E35"/>
    <w:rsid w:val="00C91F6A"/>
    <w:rsid w:val="00C934E5"/>
    <w:rsid w:val="00CA1D1C"/>
    <w:rsid w:val="00CA203E"/>
    <w:rsid w:val="00CA2F04"/>
    <w:rsid w:val="00CB62A2"/>
    <w:rsid w:val="00CC31E1"/>
    <w:rsid w:val="00CC354F"/>
    <w:rsid w:val="00CC611E"/>
    <w:rsid w:val="00CC685F"/>
    <w:rsid w:val="00CD2C67"/>
    <w:rsid w:val="00CE26F2"/>
    <w:rsid w:val="00CE3660"/>
    <w:rsid w:val="00CE5F15"/>
    <w:rsid w:val="00CF43D4"/>
    <w:rsid w:val="00D01132"/>
    <w:rsid w:val="00D01F97"/>
    <w:rsid w:val="00D03057"/>
    <w:rsid w:val="00D0535A"/>
    <w:rsid w:val="00D10BA4"/>
    <w:rsid w:val="00D123AD"/>
    <w:rsid w:val="00D17D8E"/>
    <w:rsid w:val="00D23783"/>
    <w:rsid w:val="00D271CE"/>
    <w:rsid w:val="00D27E07"/>
    <w:rsid w:val="00D3020D"/>
    <w:rsid w:val="00D31FFA"/>
    <w:rsid w:val="00D33B11"/>
    <w:rsid w:val="00D34897"/>
    <w:rsid w:val="00D348A6"/>
    <w:rsid w:val="00D36403"/>
    <w:rsid w:val="00D41AC0"/>
    <w:rsid w:val="00D420E4"/>
    <w:rsid w:val="00D42617"/>
    <w:rsid w:val="00D4473B"/>
    <w:rsid w:val="00D47ADF"/>
    <w:rsid w:val="00D52A11"/>
    <w:rsid w:val="00D52C56"/>
    <w:rsid w:val="00D55902"/>
    <w:rsid w:val="00D5670B"/>
    <w:rsid w:val="00D61728"/>
    <w:rsid w:val="00D64527"/>
    <w:rsid w:val="00D764A3"/>
    <w:rsid w:val="00D76E15"/>
    <w:rsid w:val="00D76EAD"/>
    <w:rsid w:val="00D91DCC"/>
    <w:rsid w:val="00D94B4B"/>
    <w:rsid w:val="00D94D2C"/>
    <w:rsid w:val="00D9784A"/>
    <w:rsid w:val="00DA010E"/>
    <w:rsid w:val="00DA5228"/>
    <w:rsid w:val="00DA6C22"/>
    <w:rsid w:val="00DB0766"/>
    <w:rsid w:val="00DB5138"/>
    <w:rsid w:val="00DD39B0"/>
    <w:rsid w:val="00DD3C20"/>
    <w:rsid w:val="00DD5AE4"/>
    <w:rsid w:val="00DD6B5E"/>
    <w:rsid w:val="00DD6D60"/>
    <w:rsid w:val="00DF0432"/>
    <w:rsid w:val="00DF33D2"/>
    <w:rsid w:val="00E00857"/>
    <w:rsid w:val="00E101CE"/>
    <w:rsid w:val="00E12569"/>
    <w:rsid w:val="00E13799"/>
    <w:rsid w:val="00E225DA"/>
    <w:rsid w:val="00E3243D"/>
    <w:rsid w:val="00E34CA2"/>
    <w:rsid w:val="00E36FE9"/>
    <w:rsid w:val="00E37EB9"/>
    <w:rsid w:val="00E4214B"/>
    <w:rsid w:val="00E464EA"/>
    <w:rsid w:val="00E61261"/>
    <w:rsid w:val="00E62B35"/>
    <w:rsid w:val="00E739E4"/>
    <w:rsid w:val="00E740E1"/>
    <w:rsid w:val="00E76685"/>
    <w:rsid w:val="00E855E2"/>
    <w:rsid w:val="00E876DE"/>
    <w:rsid w:val="00E93DF7"/>
    <w:rsid w:val="00E95765"/>
    <w:rsid w:val="00EA20F2"/>
    <w:rsid w:val="00EA436B"/>
    <w:rsid w:val="00EB186A"/>
    <w:rsid w:val="00EB379B"/>
    <w:rsid w:val="00EB3F5F"/>
    <w:rsid w:val="00EB5945"/>
    <w:rsid w:val="00EB5DD4"/>
    <w:rsid w:val="00EC1101"/>
    <w:rsid w:val="00ED0F9F"/>
    <w:rsid w:val="00ED223C"/>
    <w:rsid w:val="00ED291B"/>
    <w:rsid w:val="00ED478C"/>
    <w:rsid w:val="00EE0722"/>
    <w:rsid w:val="00EE6E3D"/>
    <w:rsid w:val="00EF69B1"/>
    <w:rsid w:val="00F02A2C"/>
    <w:rsid w:val="00F11195"/>
    <w:rsid w:val="00F155DE"/>
    <w:rsid w:val="00F16299"/>
    <w:rsid w:val="00F174F0"/>
    <w:rsid w:val="00F23FBC"/>
    <w:rsid w:val="00F24B10"/>
    <w:rsid w:val="00F24EF6"/>
    <w:rsid w:val="00F27F99"/>
    <w:rsid w:val="00F3189A"/>
    <w:rsid w:val="00F450C7"/>
    <w:rsid w:val="00F526BB"/>
    <w:rsid w:val="00F60292"/>
    <w:rsid w:val="00F61229"/>
    <w:rsid w:val="00F72E26"/>
    <w:rsid w:val="00F75FDF"/>
    <w:rsid w:val="00F77B0A"/>
    <w:rsid w:val="00F92A4D"/>
    <w:rsid w:val="00F97FD9"/>
    <w:rsid w:val="00FA1BA2"/>
    <w:rsid w:val="00FA1E38"/>
    <w:rsid w:val="00FB3BD2"/>
    <w:rsid w:val="00FC39A7"/>
    <w:rsid w:val="00FC40D1"/>
    <w:rsid w:val="00FC5A69"/>
    <w:rsid w:val="00FC6277"/>
    <w:rsid w:val="00FC7E46"/>
    <w:rsid w:val="00FD341A"/>
    <w:rsid w:val="00FE1F2E"/>
    <w:rsid w:val="00FE578D"/>
    <w:rsid w:val="00FE61C2"/>
    <w:rsid w:val="00FF2A52"/>
    <w:rsid w:val="00FF7EC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7AF23"/>
  <w15:docId w15:val="{CC94A5E9-0251-4468-95A0-E16639041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23AD"/>
    <w:pPr>
      <w:spacing w:line="288" w:lineRule="auto"/>
      <w:jc w:val="both"/>
    </w:pPr>
    <w:rPr>
      <w:rFonts w:ascii="Arial" w:hAnsi="Arial"/>
      <w:color w:val="4B4B4B"/>
      <w:sz w:val="24"/>
    </w:rPr>
  </w:style>
  <w:style w:type="paragraph" w:styleId="Ttulo1">
    <w:name w:val="heading 1"/>
    <w:aliases w:val="Headline 1"/>
    <w:basedOn w:val="Normal"/>
    <w:next w:val="Normal"/>
    <w:link w:val="Ttulo1Car"/>
    <w:autoRedefine/>
    <w:uiPriority w:val="99"/>
    <w:qFormat/>
    <w:rsid w:val="00D123AD"/>
    <w:pPr>
      <w:keepNext/>
      <w:keepLines/>
      <w:spacing w:before="480" w:after="240"/>
      <w:ind w:left="360"/>
      <w:jc w:val="left"/>
      <w:outlineLvl w:val="0"/>
    </w:pPr>
    <w:rPr>
      <w:rFonts w:eastAsiaTheme="majorEastAsia" w:cstheme="majorBidi"/>
      <w:bCs/>
      <w:caps/>
      <w:color w:val="0080B3"/>
      <w:sz w:val="48"/>
      <w:szCs w:val="28"/>
      <w:lang w:val="en-GB"/>
    </w:rPr>
  </w:style>
  <w:style w:type="paragraph" w:styleId="Ttulo2">
    <w:name w:val="heading 2"/>
    <w:aliases w:val="Headline 2"/>
    <w:basedOn w:val="Normal"/>
    <w:next w:val="Normal"/>
    <w:link w:val="Ttulo2Car"/>
    <w:autoRedefine/>
    <w:uiPriority w:val="9"/>
    <w:unhideWhenUsed/>
    <w:qFormat/>
    <w:rsid w:val="00F92A4D"/>
    <w:pPr>
      <w:keepNext/>
      <w:keepLines/>
      <w:numPr>
        <w:ilvl w:val="1"/>
        <w:numId w:val="3"/>
      </w:numPr>
      <w:spacing w:before="240" w:after="240"/>
      <w:ind w:left="1060" w:hanging="703"/>
      <w:outlineLvl w:val="1"/>
    </w:pPr>
    <w:rPr>
      <w:rFonts w:eastAsia="Calibri" w:cstheme="majorBidi"/>
      <w:b/>
      <w:color w:val="8C8C8C"/>
      <w:sz w:val="32"/>
      <w:szCs w:val="26"/>
      <w:lang w:val="en-US"/>
    </w:rPr>
  </w:style>
  <w:style w:type="paragraph" w:styleId="Ttulo3">
    <w:name w:val="heading 3"/>
    <w:basedOn w:val="Normal"/>
    <w:next w:val="Normal"/>
    <w:link w:val="Ttulo3Car"/>
    <w:uiPriority w:val="9"/>
    <w:unhideWhenUsed/>
    <w:qFormat/>
    <w:rsid w:val="00D17D8E"/>
    <w:pPr>
      <w:keepNext/>
      <w:keepLines/>
      <w:numPr>
        <w:ilvl w:val="2"/>
        <w:numId w:val="3"/>
      </w:numPr>
      <w:spacing w:before="200"/>
      <w:outlineLvl w:val="2"/>
    </w:pPr>
    <w:rPr>
      <w:rFonts w:eastAsiaTheme="majorEastAsia" w:cstheme="majorBidi"/>
      <w:b/>
      <w:bCs/>
      <w:lang w:val="en-GB"/>
    </w:rPr>
  </w:style>
  <w:style w:type="paragraph" w:styleId="Ttulo4">
    <w:name w:val="heading 4"/>
    <w:basedOn w:val="Normal"/>
    <w:next w:val="Normal"/>
    <w:link w:val="Ttulo4Car"/>
    <w:uiPriority w:val="9"/>
    <w:unhideWhenUsed/>
    <w:qFormat/>
    <w:rsid w:val="00606EE1"/>
    <w:pPr>
      <w:keepNext/>
      <w:keepLines/>
      <w:spacing w:before="200" w:after="0"/>
      <w:outlineLvl w:val="3"/>
    </w:pPr>
    <w:rPr>
      <w:rFonts w:eastAsiaTheme="majorEastAsia" w:cstheme="majorBidi"/>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eadline 1 Car"/>
    <w:basedOn w:val="Fuentedeprrafopredeter"/>
    <w:link w:val="Ttulo1"/>
    <w:uiPriority w:val="99"/>
    <w:rsid w:val="00D123AD"/>
    <w:rPr>
      <w:rFonts w:ascii="Arial" w:eastAsiaTheme="majorEastAsia" w:hAnsi="Arial" w:cstheme="majorBidi"/>
      <w:bCs/>
      <w:caps/>
      <w:color w:val="0080B3"/>
      <w:sz w:val="48"/>
      <w:szCs w:val="28"/>
      <w:lang w:val="en-GB"/>
    </w:rPr>
  </w:style>
  <w:style w:type="paragraph" w:styleId="Ttulo">
    <w:name w:val="Title"/>
    <w:basedOn w:val="Normal"/>
    <w:next w:val="Normal"/>
    <w:link w:val="TtuloCar"/>
    <w:uiPriority w:val="10"/>
    <w:qFormat/>
    <w:rsid w:val="00D47ADF"/>
    <w:pPr>
      <w:pBdr>
        <w:bottom w:val="single" w:sz="8" w:space="4" w:color="4F81BD" w:themeColor="accent1"/>
      </w:pBdr>
      <w:spacing w:after="300"/>
      <w:contextualSpacing/>
    </w:pPr>
    <w:rPr>
      <w:rFonts w:eastAsiaTheme="majorEastAsia" w:cstheme="majorBidi"/>
      <w:spacing w:val="5"/>
      <w:kern w:val="28"/>
      <w:sz w:val="52"/>
      <w:szCs w:val="52"/>
    </w:rPr>
  </w:style>
  <w:style w:type="character" w:customStyle="1" w:styleId="TtuloCar">
    <w:name w:val="Título Car"/>
    <w:basedOn w:val="Fuentedeprrafopredeter"/>
    <w:link w:val="Ttulo"/>
    <w:uiPriority w:val="10"/>
    <w:rsid w:val="00D47ADF"/>
    <w:rPr>
      <w:rFonts w:ascii="Arial" w:eastAsiaTheme="majorEastAsia" w:hAnsi="Arial" w:cstheme="majorBidi"/>
      <w:color w:val="4B4B4B"/>
      <w:spacing w:val="5"/>
      <w:kern w:val="28"/>
      <w:sz w:val="52"/>
      <w:szCs w:val="52"/>
    </w:rPr>
  </w:style>
  <w:style w:type="character" w:customStyle="1" w:styleId="Ttulo2Car">
    <w:name w:val="Título 2 Car"/>
    <w:aliases w:val="Headline 2 Car"/>
    <w:basedOn w:val="Fuentedeprrafopredeter"/>
    <w:link w:val="Ttulo2"/>
    <w:uiPriority w:val="9"/>
    <w:rsid w:val="00F92A4D"/>
    <w:rPr>
      <w:rFonts w:ascii="Arial" w:eastAsia="Calibri" w:hAnsi="Arial" w:cstheme="majorBidi"/>
      <w:b/>
      <w:color w:val="8C8C8C"/>
      <w:sz w:val="32"/>
      <w:szCs w:val="26"/>
      <w:lang w:val="en-US"/>
    </w:rPr>
  </w:style>
  <w:style w:type="character" w:styleId="Textodelmarcadordeposicin">
    <w:name w:val="Placeholder Text"/>
    <w:basedOn w:val="Fuentedeprrafopredeter"/>
    <w:uiPriority w:val="99"/>
    <w:semiHidden/>
    <w:rsid w:val="000211C9"/>
    <w:rPr>
      <w:color w:val="808080"/>
    </w:rPr>
  </w:style>
  <w:style w:type="paragraph" w:styleId="Textodeglobo">
    <w:name w:val="Balloon Text"/>
    <w:basedOn w:val="Normal"/>
    <w:link w:val="TextodegloboCar"/>
    <w:uiPriority w:val="99"/>
    <w:semiHidden/>
    <w:unhideWhenUsed/>
    <w:rsid w:val="000211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11C9"/>
    <w:rPr>
      <w:rFonts w:ascii="Tahoma" w:hAnsi="Tahoma" w:cs="Tahoma"/>
      <w:color w:val="4B4B4B"/>
      <w:sz w:val="16"/>
      <w:szCs w:val="16"/>
    </w:rPr>
  </w:style>
  <w:style w:type="paragraph" w:styleId="Encabezado">
    <w:name w:val="header"/>
    <w:basedOn w:val="Normal"/>
    <w:link w:val="EncabezadoCar"/>
    <w:unhideWhenUsed/>
    <w:rsid w:val="00D5670B"/>
    <w:pPr>
      <w:tabs>
        <w:tab w:val="center" w:pos="4536"/>
        <w:tab w:val="right" w:pos="9072"/>
      </w:tabs>
      <w:spacing w:after="0" w:line="240" w:lineRule="auto"/>
    </w:pPr>
  </w:style>
  <w:style w:type="character" w:customStyle="1" w:styleId="EncabezadoCar">
    <w:name w:val="Encabezado Car"/>
    <w:basedOn w:val="Fuentedeprrafopredeter"/>
    <w:link w:val="Encabezado"/>
    <w:rsid w:val="00D5670B"/>
    <w:rPr>
      <w:rFonts w:ascii="Arial" w:hAnsi="Arial"/>
      <w:color w:val="4B4B4B"/>
      <w:sz w:val="24"/>
    </w:rPr>
  </w:style>
  <w:style w:type="paragraph" w:styleId="Piedepgina">
    <w:name w:val="footer"/>
    <w:basedOn w:val="Normal"/>
    <w:link w:val="PiedepginaCar"/>
    <w:unhideWhenUsed/>
    <w:rsid w:val="00D5670B"/>
    <w:pPr>
      <w:tabs>
        <w:tab w:val="center" w:pos="4536"/>
        <w:tab w:val="right" w:pos="9072"/>
      </w:tabs>
      <w:spacing w:after="0" w:line="240" w:lineRule="auto"/>
    </w:pPr>
  </w:style>
  <w:style w:type="character" w:customStyle="1" w:styleId="PiedepginaCar">
    <w:name w:val="Pie de página Car"/>
    <w:basedOn w:val="Fuentedeprrafopredeter"/>
    <w:link w:val="Piedepgina"/>
    <w:rsid w:val="00D5670B"/>
    <w:rPr>
      <w:rFonts w:ascii="Arial" w:hAnsi="Arial"/>
      <w:color w:val="4B4B4B"/>
      <w:sz w:val="24"/>
    </w:rPr>
  </w:style>
  <w:style w:type="table" w:styleId="Tablaconcuadrcula">
    <w:name w:val="Table Grid"/>
    <w:basedOn w:val="Tablanormal"/>
    <w:uiPriority w:val="39"/>
    <w:rsid w:val="000A2160"/>
    <w:pPr>
      <w:spacing w:after="0" w:line="240" w:lineRule="auto"/>
    </w:pPr>
    <w:rPr>
      <w:rFonts w:ascii="Arial" w:hAnsi="Arial"/>
      <w:color w:val="A6A6A6" w:themeColor="background1" w:themeShade="A6"/>
      <w:sz w:val="20"/>
    </w:rPr>
    <w:tblPr>
      <w:tblBorders>
        <w:top w:val="single" w:sz="4" w:space="0" w:color="4B4B4B"/>
        <w:left w:val="single" w:sz="4" w:space="0" w:color="4B4B4B"/>
        <w:bottom w:val="single" w:sz="4" w:space="0" w:color="4B4B4B"/>
        <w:right w:val="single" w:sz="4" w:space="0" w:color="4B4B4B"/>
        <w:insideH w:val="single" w:sz="4" w:space="0" w:color="4B4B4B"/>
        <w:insideV w:val="single" w:sz="4" w:space="0" w:color="4B4B4B"/>
      </w:tblBorders>
      <w:tblCellMar>
        <w:top w:w="57" w:type="dxa"/>
        <w:left w:w="57" w:type="dxa"/>
        <w:bottom w:w="57" w:type="dxa"/>
        <w:right w:w="57" w:type="dxa"/>
      </w:tblCellMar>
    </w:tblPr>
    <w:tcPr>
      <w:vAlign w:val="center"/>
    </w:tcPr>
  </w:style>
  <w:style w:type="character" w:customStyle="1" w:styleId="Ttulo3Car">
    <w:name w:val="Título 3 Car"/>
    <w:basedOn w:val="Fuentedeprrafopredeter"/>
    <w:link w:val="Ttulo3"/>
    <w:uiPriority w:val="9"/>
    <w:rsid w:val="00D17D8E"/>
    <w:rPr>
      <w:rFonts w:ascii="Arial" w:eastAsiaTheme="majorEastAsia" w:hAnsi="Arial" w:cstheme="majorBidi"/>
      <w:b/>
      <w:bCs/>
      <w:color w:val="4B4B4B"/>
      <w:sz w:val="24"/>
      <w:lang w:val="en-GB"/>
    </w:rPr>
  </w:style>
  <w:style w:type="paragraph" w:styleId="TtuloTDC">
    <w:name w:val="TOC Heading"/>
    <w:basedOn w:val="Ttulo1"/>
    <w:next w:val="Normal"/>
    <w:uiPriority w:val="39"/>
    <w:semiHidden/>
    <w:qFormat/>
    <w:rsid w:val="00EB5DD4"/>
    <w:pPr>
      <w:spacing w:after="0" w:line="276" w:lineRule="auto"/>
      <w:outlineLvl w:val="9"/>
    </w:pPr>
    <w:rPr>
      <w:rFonts w:asciiTheme="majorHAnsi" w:hAnsiTheme="majorHAnsi"/>
      <w:b/>
      <w:color w:val="365F91" w:themeColor="accent1" w:themeShade="BF"/>
      <w:sz w:val="28"/>
      <w:lang w:eastAsia="de-DE"/>
    </w:rPr>
  </w:style>
  <w:style w:type="paragraph" w:styleId="TDC1">
    <w:name w:val="toc 1"/>
    <w:basedOn w:val="Normal"/>
    <w:next w:val="Normal"/>
    <w:autoRedefine/>
    <w:uiPriority w:val="39"/>
    <w:rsid w:val="00EB5DD4"/>
    <w:pPr>
      <w:spacing w:after="100"/>
    </w:pPr>
  </w:style>
  <w:style w:type="paragraph" w:styleId="TDC2">
    <w:name w:val="toc 2"/>
    <w:basedOn w:val="Normal"/>
    <w:next w:val="Normal"/>
    <w:autoRedefine/>
    <w:uiPriority w:val="39"/>
    <w:rsid w:val="00EB5DD4"/>
    <w:pPr>
      <w:spacing w:after="100"/>
      <w:ind w:left="240"/>
    </w:pPr>
  </w:style>
  <w:style w:type="character" w:styleId="Hipervnculo">
    <w:name w:val="Hyperlink"/>
    <w:basedOn w:val="Fuentedeprrafopredeter"/>
    <w:uiPriority w:val="99"/>
    <w:unhideWhenUsed/>
    <w:rsid w:val="00A3694E"/>
    <w:rPr>
      <w:rFonts w:ascii="Arial" w:hAnsi="Arial"/>
      <w:color w:val="4B4B4B"/>
      <w:sz w:val="24"/>
      <w:u w:val="single"/>
    </w:rPr>
  </w:style>
  <w:style w:type="character" w:customStyle="1" w:styleId="Ttulo4Car">
    <w:name w:val="Título 4 Car"/>
    <w:basedOn w:val="Fuentedeprrafopredeter"/>
    <w:link w:val="Ttulo4"/>
    <w:uiPriority w:val="9"/>
    <w:rsid w:val="00606EE1"/>
    <w:rPr>
      <w:rFonts w:ascii="Arial" w:eastAsiaTheme="majorEastAsia" w:hAnsi="Arial" w:cstheme="majorBidi"/>
      <w:bCs/>
      <w:iCs/>
      <w:color w:val="4B4B4B"/>
      <w:sz w:val="24"/>
    </w:rPr>
  </w:style>
  <w:style w:type="paragraph" w:customStyle="1" w:styleId="TableHeading">
    <w:name w:val="Table Heading"/>
    <w:basedOn w:val="Normal"/>
    <w:rsid w:val="00A45D89"/>
    <w:pPr>
      <w:spacing w:before="240" w:after="60" w:line="276" w:lineRule="auto"/>
      <w:jc w:val="left"/>
    </w:pPr>
    <w:rPr>
      <w:rFonts w:ascii="Tw Cen MT" w:eastAsia="Calibri" w:hAnsi="Tw Cen MT" w:cs="Arial"/>
      <w:b/>
      <w:color w:val="auto"/>
      <w:sz w:val="22"/>
      <w:lang w:val="en-GB"/>
    </w:rPr>
  </w:style>
  <w:style w:type="paragraph" w:customStyle="1" w:styleId="Contentlist">
    <w:name w:val="Content list"/>
    <w:basedOn w:val="Ttulo1"/>
    <w:link w:val="ContentlistZchn"/>
    <w:autoRedefine/>
    <w:qFormat/>
    <w:rsid w:val="001C44EB"/>
    <w:rPr>
      <w:szCs w:val="48"/>
    </w:rPr>
  </w:style>
  <w:style w:type="paragraph" w:customStyle="1" w:styleId="Table">
    <w:name w:val="Table"/>
    <w:basedOn w:val="Normal"/>
    <w:qFormat/>
    <w:rsid w:val="009B4923"/>
    <w:pPr>
      <w:spacing w:before="120" w:after="60"/>
      <w:jc w:val="left"/>
    </w:pPr>
    <w:rPr>
      <w:rFonts w:eastAsia="Calibri" w:cs="Times New Roman"/>
      <w:sz w:val="20"/>
      <w:lang w:val="en-GB"/>
    </w:rPr>
  </w:style>
  <w:style w:type="paragraph" w:styleId="Descripcin">
    <w:name w:val="caption"/>
    <w:basedOn w:val="Normal"/>
    <w:next w:val="Normal"/>
    <w:link w:val="DescripcinCar"/>
    <w:autoRedefine/>
    <w:uiPriority w:val="35"/>
    <w:semiHidden/>
    <w:qFormat/>
    <w:rsid w:val="000C08A4"/>
    <w:pPr>
      <w:spacing w:before="200"/>
      <w:jc w:val="left"/>
    </w:pPr>
    <w:rPr>
      <w:bCs/>
      <w:color w:val="8C8C8C"/>
      <w:sz w:val="20"/>
      <w:szCs w:val="18"/>
    </w:rPr>
  </w:style>
  <w:style w:type="character" w:customStyle="1" w:styleId="ContentlistZchn">
    <w:name w:val="Content list Zchn"/>
    <w:basedOn w:val="Ttulo1Car"/>
    <w:link w:val="Contentlist"/>
    <w:rsid w:val="001C44EB"/>
    <w:rPr>
      <w:rFonts w:ascii="Arial" w:eastAsiaTheme="majorEastAsia" w:hAnsi="Arial" w:cstheme="majorBidi"/>
      <w:bCs/>
      <w:caps/>
      <w:color w:val="0080B3"/>
      <w:sz w:val="48"/>
      <w:szCs w:val="48"/>
      <w:lang w:val="en-GB"/>
    </w:rPr>
  </w:style>
  <w:style w:type="paragraph" w:styleId="Textonotapie">
    <w:name w:val="footnote text"/>
    <w:basedOn w:val="Normal"/>
    <w:link w:val="TextonotapieCar"/>
    <w:uiPriority w:val="99"/>
    <w:unhideWhenUsed/>
    <w:rsid w:val="002B1211"/>
    <w:pPr>
      <w:spacing w:after="0" w:line="240" w:lineRule="auto"/>
    </w:pPr>
    <w:rPr>
      <w:sz w:val="20"/>
      <w:szCs w:val="20"/>
    </w:rPr>
  </w:style>
  <w:style w:type="character" w:customStyle="1" w:styleId="TextonotapieCar">
    <w:name w:val="Texto nota pie Car"/>
    <w:basedOn w:val="Fuentedeprrafopredeter"/>
    <w:link w:val="Textonotapie"/>
    <w:uiPriority w:val="99"/>
    <w:rsid w:val="002B1211"/>
    <w:rPr>
      <w:rFonts w:ascii="Arial" w:hAnsi="Arial"/>
      <w:color w:val="4B4B4B"/>
      <w:sz w:val="20"/>
      <w:szCs w:val="20"/>
    </w:rPr>
  </w:style>
  <w:style w:type="character" w:styleId="Refdenotaalpie">
    <w:name w:val="footnote reference"/>
    <w:basedOn w:val="Fuentedeprrafopredeter"/>
    <w:uiPriority w:val="99"/>
    <w:semiHidden/>
    <w:unhideWhenUsed/>
    <w:rsid w:val="002B1211"/>
    <w:rPr>
      <w:vertAlign w:val="superscript"/>
    </w:rPr>
  </w:style>
  <w:style w:type="paragraph" w:customStyle="1" w:styleId="Footnote">
    <w:name w:val="Footnote"/>
    <w:basedOn w:val="Textonotapie"/>
    <w:qFormat/>
    <w:rsid w:val="002B1211"/>
    <w:pPr>
      <w:spacing w:before="60" w:after="60" w:line="288" w:lineRule="auto"/>
      <w:jc w:val="left"/>
    </w:pPr>
    <w:rPr>
      <w:color w:val="8C8C8C"/>
      <w:sz w:val="16"/>
      <w:szCs w:val="16"/>
    </w:rPr>
  </w:style>
  <w:style w:type="numbering" w:customStyle="1" w:styleId="Bulletlist">
    <w:name w:val="Bullet list"/>
    <w:uiPriority w:val="99"/>
    <w:rsid w:val="00367B30"/>
    <w:pPr>
      <w:numPr>
        <w:numId w:val="1"/>
      </w:numPr>
    </w:pPr>
  </w:style>
  <w:style w:type="paragraph" w:styleId="TDC3">
    <w:name w:val="toc 3"/>
    <w:basedOn w:val="Normal"/>
    <w:next w:val="Normal"/>
    <w:autoRedefine/>
    <w:uiPriority w:val="39"/>
    <w:rsid w:val="00416471"/>
    <w:pPr>
      <w:spacing w:after="100"/>
      <w:ind w:left="480"/>
    </w:pPr>
  </w:style>
  <w:style w:type="paragraph" w:styleId="Tabladeilustraciones">
    <w:name w:val="table of figures"/>
    <w:basedOn w:val="Normal"/>
    <w:next w:val="Normal"/>
    <w:uiPriority w:val="99"/>
    <w:unhideWhenUsed/>
    <w:rsid w:val="00A336E0"/>
    <w:pPr>
      <w:spacing w:after="0"/>
    </w:pPr>
  </w:style>
  <w:style w:type="paragraph" w:customStyle="1" w:styleId="Headline">
    <w:name w:val="Headline"/>
    <w:basedOn w:val="Ttulo1"/>
    <w:autoRedefine/>
    <w:qFormat/>
    <w:rsid w:val="00610EF1"/>
    <w:pPr>
      <w:pageBreakBefore/>
      <w:numPr>
        <w:numId w:val="2"/>
      </w:numPr>
      <w:outlineLvl w:val="9"/>
    </w:pPr>
    <w:rPr>
      <w:rFonts w:eastAsiaTheme="minorHAnsi" w:cstheme="minorBidi"/>
      <w:b/>
      <w:color w:val="auto"/>
      <w:sz w:val="36"/>
      <w:szCs w:val="22"/>
      <w:lang w:val="en-US"/>
    </w:rPr>
  </w:style>
  <w:style w:type="table" w:styleId="Sombreadoclaro">
    <w:name w:val="Light Shading"/>
    <w:basedOn w:val="Tablanormal"/>
    <w:uiPriority w:val="60"/>
    <w:rsid w:val="000A21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uadrculavistosa-nfasis6">
    <w:name w:val="Colorful Grid Accent 6"/>
    <w:basedOn w:val="Tablanormal"/>
    <w:uiPriority w:val="73"/>
    <w:rsid w:val="000A216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aptionFigureTable">
    <w:name w:val="Caption Figure/ Table"/>
    <w:basedOn w:val="Descripcin"/>
    <w:link w:val="CaptionFigureTableZchn"/>
    <w:qFormat/>
    <w:rsid w:val="009B4923"/>
    <w:pPr>
      <w:jc w:val="both"/>
    </w:pPr>
  </w:style>
  <w:style w:type="character" w:customStyle="1" w:styleId="DescripcinCar">
    <w:name w:val="Descripción Car"/>
    <w:basedOn w:val="Fuentedeprrafopredeter"/>
    <w:link w:val="Descripcin"/>
    <w:uiPriority w:val="35"/>
    <w:semiHidden/>
    <w:rsid w:val="00537F6C"/>
    <w:rPr>
      <w:rFonts w:ascii="Arial" w:hAnsi="Arial"/>
      <w:bCs/>
      <w:color w:val="8C8C8C"/>
      <w:sz w:val="20"/>
      <w:szCs w:val="18"/>
    </w:rPr>
  </w:style>
  <w:style w:type="character" w:customStyle="1" w:styleId="CaptionFigureTableZchn">
    <w:name w:val="Caption Figure/ Table Zchn"/>
    <w:basedOn w:val="DescripcinCar"/>
    <w:link w:val="CaptionFigureTable"/>
    <w:rsid w:val="009B4923"/>
    <w:rPr>
      <w:rFonts w:ascii="Arial" w:hAnsi="Arial"/>
      <w:bCs/>
      <w:color w:val="8C8C8C"/>
      <w:sz w:val="20"/>
      <w:szCs w:val="18"/>
    </w:rPr>
  </w:style>
  <w:style w:type="paragraph" w:styleId="Prrafodelista">
    <w:name w:val="List Paragraph"/>
    <w:basedOn w:val="Normal"/>
    <w:link w:val="PrrafodelistaCar"/>
    <w:uiPriority w:val="34"/>
    <w:qFormat/>
    <w:rsid w:val="008F6C95"/>
    <w:pPr>
      <w:ind w:left="720"/>
      <w:contextualSpacing/>
    </w:pPr>
  </w:style>
  <w:style w:type="character" w:styleId="Refdecomentario">
    <w:name w:val="annotation reference"/>
    <w:basedOn w:val="Fuentedeprrafopredeter"/>
    <w:uiPriority w:val="99"/>
    <w:semiHidden/>
    <w:unhideWhenUsed/>
    <w:rsid w:val="00C34898"/>
    <w:rPr>
      <w:sz w:val="16"/>
      <w:szCs w:val="16"/>
    </w:rPr>
  </w:style>
  <w:style w:type="paragraph" w:styleId="Textocomentario">
    <w:name w:val="annotation text"/>
    <w:basedOn w:val="Normal"/>
    <w:link w:val="TextocomentarioCar"/>
    <w:uiPriority w:val="99"/>
    <w:semiHidden/>
    <w:unhideWhenUsed/>
    <w:rsid w:val="00C3489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4898"/>
    <w:rPr>
      <w:rFonts w:ascii="Arial" w:hAnsi="Arial"/>
      <w:color w:val="4B4B4B"/>
      <w:sz w:val="20"/>
      <w:szCs w:val="20"/>
    </w:rPr>
  </w:style>
  <w:style w:type="paragraph" w:styleId="Asuntodelcomentario">
    <w:name w:val="annotation subject"/>
    <w:basedOn w:val="Textocomentario"/>
    <w:next w:val="Textocomentario"/>
    <w:link w:val="AsuntodelcomentarioCar"/>
    <w:uiPriority w:val="99"/>
    <w:semiHidden/>
    <w:unhideWhenUsed/>
    <w:rsid w:val="00C34898"/>
    <w:rPr>
      <w:b/>
      <w:bCs/>
    </w:rPr>
  </w:style>
  <w:style w:type="character" w:customStyle="1" w:styleId="AsuntodelcomentarioCar">
    <w:name w:val="Asunto del comentario Car"/>
    <w:basedOn w:val="TextocomentarioCar"/>
    <w:link w:val="Asuntodelcomentario"/>
    <w:uiPriority w:val="99"/>
    <w:semiHidden/>
    <w:rsid w:val="00C34898"/>
    <w:rPr>
      <w:rFonts w:ascii="Arial" w:hAnsi="Arial"/>
      <w:b/>
      <w:bCs/>
      <w:color w:val="4B4B4B"/>
      <w:sz w:val="20"/>
      <w:szCs w:val="20"/>
    </w:rPr>
  </w:style>
  <w:style w:type="paragraph" w:styleId="Revisin">
    <w:name w:val="Revision"/>
    <w:hidden/>
    <w:uiPriority w:val="99"/>
    <w:semiHidden/>
    <w:rsid w:val="00C85F8D"/>
    <w:pPr>
      <w:spacing w:after="0" w:line="240" w:lineRule="auto"/>
    </w:pPr>
    <w:rPr>
      <w:rFonts w:ascii="Arial" w:hAnsi="Arial"/>
      <w:color w:val="4B4B4B"/>
      <w:sz w:val="24"/>
    </w:rPr>
  </w:style>
  <w:style w:type="paragraph" w:customStyle="1" w:styleId="QRAbbildungen">
    <w:name w:val="QR_Abbildungen"/>
    <w:basedOn w:val="Normal"/>
    <w:link w:val="QRAbbildungenZchn"/>
    <w:qFormat/>
    <w:rsid w:val="00313CA4"/>
    <w:pPr>
      <w:pBdr>
        <w:top w:val="single" w:sz="4" w:space="5" w:color="4B4B4B"/>
        <w:left w:val="single" w:sz="4" w:space="4" w:color="4B4B4B"/>
        <w:bottom w:val="single" w:sz="4" w:space="5" w:color="4B4B4B"/>
        <w:right w:val="single" w:sz="4" w:space="4" w:color="4B4B4B"/>
      </w:pBdr>
      <w:spacing w:after="0"/>
      <w:contextualSpacing/>
      <w:jc w:val="center"/>
    </w:pPr>
    <w:rPr>
      <w:noProof/>
      <w:lang w:val="en-US" w:eastAsia="de-DE"/>
    </w:rPr>
  </w:style>
  <w:style w:type="character" w:customStyle="1" w:styleId="QRAbbildungenZchn">
    <w:name w:val="QR_Abbildungen Zchn"/>
    <w:basedOn w:val="Fuentedeprrafopredeter"/>
    <w:link w:val="QRAbbildungen"/>
    <w:rsid w:val="00313CA4"/>
    <w:rPr>
      <w:rFonts w:ascii="Arial" w:hAnsi="Arial"/>
      <w:noProof/>
      <w:color w:val="4B4B4B"/>
      <w:sz w:val="24"/>
      <w:lang w:val="en-US" w:eastAsia="de-DE"/>
    </w:rPr>
  </w:style>
  <w:style w:type="table" w:customStyle="1" w:styleId="TableGrid1">
    <w:name w:val="Table Grid1"/>
    <w:basedOn w:val="Tablanormal"/>
    <w:next w:val="Tablaconcuadrcula"/>
    <w:uiPriority w:val="59"/>
    <w:rsid w:val="00C37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link w:val="Prrafodelista"/>
    <w:uiPriority w:val="34"/>
    <w:rsid w:val="009B6A80"/>
    <w:rPr>
      <w:rFonts w:ascii="Arial" w:hAnsi="Arial"/>
      <w:color w:val="4B4B4B"/>
      <w:sz w:val="24"/>
    </w:rPr>
  </w:style>
  <w:style w:type="paragraph" w:customStyle="1" w:styleId="TableContent">
    <w:name w:val="Table Content"/>
    <w:basedOn w:val="Normal"/>
    <w:autoRedefine/>
    <w:qFormat/>
    <w:rsid w:val="009B6A80"/>
    <w:pPr>
      <w:spacing w:after="0"/>
      <w:jc w:val="left"/>
    </w:pPr>
    <w:rPr>
      <w:rFonts w:eastAsia="Calibri" w:cs="Times New Roman"/>
      <w:sz w:val="20"/>
      <w:lang w:val="en-GB"/>
    </w:rPr>
  </w:style>
  <w:style w:type="character" w:customStyle="1" w:styleId="texto-blanco">
    <w:name w:val="texto-blanco"/>
    <w:basedOn w:val="Fuentedeprrafopredeter"/>
    <w:rsid w:val="00D31FFA"/>
  </w:style>
  <w:style w:type="paragraph" w:customStyle="1" w:styleId="Cuerpo">
    <w:name w:val="Cuerpo"/>
    <w:basedOn w:val="Normal"/>
    <w:qFormat/>
    <w:rsid w:val="00D31FFA"/>
    <w:pPr>
      <w:spacing w:after="160" w:line="259" w:lineRule="auto"/>
      <w:ind w:left="360"/>
    </w:pPr>
    <w:rPr>
      <w:rFonts w:asciiTheme="minorHAnsi" w:hAnsiTheme="minorHAnsi"/>
      <w:color w:val="000000" w:themeColor="text1"/>
      <w:szCs w:val="24"/>
      <w:lang w:val="es-ES_tradnl" w:eastAsia="es-ES_tradnl"/>
    </w:rPr>
  </w:style>
  <w:style w:type="paragraph" w:styleId="NormalWeb">
    <w:name w:val="Normal (Web)"/>
    <w:basedOn w:val="Normal"/>
    <w:uiPriority w:val="99"/>
    <w:unhideWhenUsed/>
    <w:rsid w:val="00D31FFA"/>
    <w:pPr>
      <w:spacing w:before="100" w:beforeAutospacing="1" w:after="100" w:afterAutospacing="1" w:line="240" w:lineRule="auto"/>
      <w:jc w:val="left"/>
    </w:pPr>
    <w:rPr>
      <w:rFonts w:ascii="Times New Roman" w:hAnsi="Times New Roman" w:cs="Times New Roman"/>
      <w:color w:val="auto"/>
      <w:szCs w:val="24"/>
      <w:lang w:val="es-ES_tradnl" w:eastAsia="es-ES_tradnl"/>
    </w:rPr>
  </w:style>
  <w:style w:type="table" w:styleId="Tabladelista4-nfasis6">
    <w:name w:val="List Table 4 Accent 6"/>
    <w:basedOn w:val="Tablanormal"/>
    <w:uiPriority w:val="49"/>
    <w:rsid w:val="006032E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19320">
      <w:bodyDiv w:val="1"/>
      <w:marLeft w:val="0"/>
      <w:marRight w:val="0"/>
      <w:marTop w:val="0"/>
      <w:marBottom w:val="0"/>
      <w:divBdr>
        <w:top w:val="none" w:sz="0" w:space="0" w:color="auto"/>
        <w:left w:val="none" w:sz="0" w:space="0" w:color="auto"/>
        <w:bottom w:val="none" w:sz="0" w:space="0" w:color="auto"/>
        <w:right w:val="none" w:sz="0" w:space="0" w:color="auto"/>
      </w:divBdr>
    </w:div>
    <w:div w:id="615454752">
      <w:bodyDiv w:val="1"/>
      <w:marLeft w:val="0"/>
      <w:marRight w:val="0"/>
      <w:marTop w:val="0"/>
      <w:marBottom w:val="0"/>
      <w:divBdr>
        <w:top w:val="none" w:sz="0" w:space="0" w:color="auto"/>
        <w:left w:val="none" w:sz="0" w:space="0" w:color="auto"/>
        <w:bottom w:val="none" w:sz="0" w:space="0" w:color="auto"/>
        <w:right w:val="none" w:sz="0" w:space="0" w:color="auto"/>
      </w:divBdr>
    </w:div>
    <w:div w:id="735206290">
      <w:bodyDiv w:val="1"/>
      <w:marLeft w:val="0"/>
      <w:marRight w:val="0"/>
      <w:marTop w:val="0"/>
      <w:marBottom w:val="0"/>
      <w:divBdr>
        <w:top w:val="none" w:sz="0" w:space="0" w:color="auto"/>
        <w:left w:val="none" w:sz="0" w:space="0" w:color="auto"/>
        <w:bottom w:val="none" w:sz="0" w:space="0" w:color="auto"/>
        <w:right w:val="none" w:sz="0" w:space="0" w:color="auto"/>
      </w:divBdr>
    </w:div>
    <w:div w:id="969167420">
      <w:bodyDiv w:val="1"/>
      <w:marLeft w:val="0"/>
      <w:marRight w:val="0"/>
      <w:marTop w:val="0"/>
      <w:marBottom w:val="0"/>
      <w:divBdr>
        <w:top w:val="none" w:sz="0" w:space="0" w:color="auto"/>
        <w:left w:val="none" w:sz="0" w:space="0" w:color="auto"/>
        <w:bottom w:val="none" w:sz="0" w:space="0" w:color="auto"/>
        <w:right w:val="none" w:sz="0" w:space="0" w:color="auto"/>
      </w:divBdr>
      <w:divsChild>
        <w:div w:id="1477144358">
          <w:marLeft w:val="0"/>
          <w:marRight w:val="0"/>
          <w:marTop w:val="0"/>
          <w:marBottom w:val="0"/>
          <w:divBdr>
            <w:top w:val="none" w:sz="0" w:space="0" w:color="auto"/>
            <w:left w:val="none" w:sz="0" w:space="0" w:color="auto"/>
            <w:bottom w:val="none" w:sz="0" w:space="0" w:color="auto"/>
            <w:right w:val="none" w:sz="0" w:space="0" w:color="auto"/>
          </w:divBdr>
        </w:div>
      </w:divsChild>
    </w:div>
    <w:div w:id="133576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P:\SOWITEC%20Group\General_Information\General_Templates\Reports\SOWITEC_simple_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42BACCE469452A9B9D445DC4F3EC13"/>
        <w:category>
          <w:name w:val="General"/>
          <w:gallery w:val="placeholder"/>
        </w:category>
        <w:types>
          <w:type w:val="bbPlcHdr"/>
        </w:types>
        <w:behaviors>
          <w:behavior w:val="content"/>
        </w:behaviors>
        <w:guid w:val="{EA13149E-B229-49EB-BE7E-A889C61091BD}"/>
      </w:docPartPr>
      <w:docPartBody>
        <w:p w:rsidR="00534ABB" w:rsidRDefault="00EB13E3" w:rsidP="00EB13E3">
          <w:pPr>
            <w:pStyle w:val="6842BACCE469452A9B9D445DC4F3EC13"/>
          </w:pPr>
          <w:r w:rsidRPr="00FD6C2F">
            <w:rPr>
              <w:rStyle w:val="Textodelmarcadordeposicin"/>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4B5"/>
    <w:rsid w:val="00031E0A"/>
    <w:rsid w:val="0019506A"/>
    <w:rsid w:val="00534ABB"/>
    <w:rsid w:val="005B1C0F"/>
    <w:rsid w:val="00907B2B"/>
    <w:rsid w:val="00AB1EF2"/>
    <w:rsid w:val="00B70992"/>
    <w:rsid w:val="00BD6205"/>
    <w:rsid w:val="00E15129"/>
    <w:rsid w:val="00E244B5"/>
    <w:rsid w:val="00EB13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B13E3"/>
    <w:rPr>
      <w:color w:val="808080"/>
    </w:rPr>
  </w:style>
  <w:style w:type="paragraph" w:customStyle="1" w:styleId="FA8E00CD6795452E80735021AD5B5260">
    <w:name w:val="FA8E00CD6795452E80735021AD5B5260"/>
    <w:rsid w:val="00E244B5"/>
  </w:style>
  <w:style w:type="paragraph" w:customStyle="1" w:styleId="299D983301074DF3A554466BCD555A07">
    <w:name w:val="299D983301074DF3A554466BCD555A07"/>
    <w:rsid w:val="00E244B5"/>
  </w:style>
  <w:style w:type="paragraph" w:customStyle="1" w:styleId="6842BACCE469452A9B9D445DC4F3EC13">
    <w:name w:val="6842BACCE469452A9B9D445DC4F3EC13"/>
    <w:rsid w:val="00EB13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BDA57E-75EC-4D3E-8F77-69F51E582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SOWITEC_simple_report</Template>
  <TotalTime>4</TotalTime>
  <Pages>45</Pages>
  <Words>1277</Words>
  <Characters>7029</Characters>
  <Application>Microsoft Office Word</Application>
  <DocSecurity>0</DocSecurity>
  <Lines>58</Lines>
  <Paragraphs>16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INFORME DE INSPECCIÓN</vt:lpstr>
      <vt:lpstr>WMM INSTALLATION REPORT - mmid</vt:lpstr>
      <vt:lpstr>manual for Photomontage</vt:lpstr>
    </vt:vector>
  </TitlesOfParts>
  <Company>SoWiTec group</Company>
  <LinksUpToDate>false</LinksUpToDate>
  <CharactersWithSpaces>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INSPECCIÓN</dc:title>
  <dc:creator>Benjamin Jakober</dc:creator>
  <cp:lastModifiedBy>Luis Ángel Rodrigo Martínez Saavedra</cp:lastModifiedBy>
  <cp:revision>4</cp:revision>
  <cp:lastPrinted>2017-12-19T08:23:00Z</cp:lastPrinted>
  <dcterms:created xsi:type="dcterms:W3CDTF">2017-12-19T08:19:00Z</dcterms:created>
  <dcterms:modified xsi:type="dcterms:W3CDTF">2017-12-19T08:23:00Z</dcterms:modified>
</cp:coreProperties>
</file>